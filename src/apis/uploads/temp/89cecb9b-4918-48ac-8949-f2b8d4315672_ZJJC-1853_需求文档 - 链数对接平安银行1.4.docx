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52FCCCB">
      <w:pPr>
        <w:jc w:val="center"/>
        <w:rPr>
          <w:rFonts w:ascii="仿宋" w:hAnsi="仿宋"/>
          <w:b/>
          <w:sz w:val="44"/>
        </w:rPr>
      </w:pPr>
    </w:p>
    <w:p w14:paraId="4F7D72A0">
      <w:pPr>
        <w:jc w:val="center"/>
        <w:rPr>
          <w:rFonts w:ascii="仿宋" w:hAnsi="仿宋"/>
          <w:b/>
          <w:sz w:val="44"/>
        </w:rPr>
      </w:pPr>
    </w:p>
    <w:p w14:paraId="3848E666">
      <w:pPr>
        <w:jc w:val="center"/>
        <w:rPr>
          <w:rFonts w:ascii="仿宋" w:hAnsi="仿宋"/>
          <w:b/>
          <w:sz w:val="44"/>
        </w:rPr>
      </w:pPr>
    </w:p>
    <w:p w14:paraId="1ED2A60F">
      <w:pPr>
        <w:jc w:val="center"/>
        <w:rPr>
          <w:rFonts w:hint="default" w:ascii="黑体" w:hAnsi="黑体" w:eastAsia="黑体"/>
          <w:sz w:val="52"/>
          <w:szCs w:val="52"/>
          <w:lang w:val="en-US" w:eastAsia="zh-CN"/>
        </w:rPr>
      </w:pPr>
      <w:r>
        <w:rPr>
          <w:rFonts w:hint="eastAsia" w:ascii="黑体" w:hAnsi="黑体" w:eastAsia="黑体"/>
          <w:sz w:val="52"/>
          <w:szCs w:val="52"/>
          <w:lang w:val="en-US" w:eastAsia="zh-CN"/>
        </w:rPr>
        <w:t>链数对接平安银行</w:t>
      </w:r>
    </w:p>
    <w:p w14:paraId="39F580F3">
      <w:pPr>
        <w:jc w:val="center"/>
        <w:rPr>
          <w:rFonts w:ascii="黑体" w:hAnsi="黑体" w:eastAsia="黑体"/>
          <w:sz w:val="52"/>
          <w:szCs w:val="52"/>
        </w:rPr>
      </w:pPr>
      <w:r>
        <w:rPr>
          <w:rFonts w:hint="eastAsia" w:ascii="黑体" w:hAnsi="黑体" w:eastAsia="黑体"/>
          <w:sz w:val="52"/>
          <w:szCs w:val="52"/>
        </w:rPr>
        <w:t>需求文档</w:t>
      </w:r>
    </w:p>
    <w:p w14:paraId="592B5A08">
      <w:pPr>
        <w:jc w:val="center"/>
        <w:rPr>
          <w:rFonts w:ascii="黑体" w:hAnsi="黑体" w:eastAsia="黑体"/>
          <w:b/>
          <w:sz w:val="44"/>
        </w:rPr>
      </w:pPr>
    </w:p>
    <w:p w14:paraId="2FBBAB8E">
      <w:pPr>
        <w:jc w:val="center"/>
        <w:rPr>
          <w:rFonts w:ascii="黑体" w:hAnsi="黑体" w:eastAsia="黑体"/>
          <w:sz w:val="28"/>
        </w:rPr>
      </w:pPr>
    </w:p>
    <w:p w14:paraId="297C8F4B">
      <w:pPr>
        <w:jc w:val="center"/>
        <w:rPr>
          <w:rFonts w:ascii="黑体" w:hAnsi="黑体" w:eastAsia="黑体"/>
          <w:sz w:val="28"/>
        </w:rPr>
      </w:pPr>
    </w:p>
    <w:p w14:paraId="1852C8D6">
      <w:pPr>
        <w:jc w:val="center"/>
        <w:rPr>
          <w:rFonts w:ascii="黑体" w:hAnsi="黑体" w:eastAsia="黑体"/>
          <w:sz w:val="28"/>
        </w:rPr>
      </w:pPr>
    </w:p>
    <w:p w14:paraId="0C54F221">
      <w:pPr>
        <w:jc w:val="center"/>
        <w:rPr>
          <w:rFonts w:ascii="黑体" w:hAnsi="黑体" w:eastAsia="黑体"/>
          <w:sz w:val="28"/>
        </w:rPr>
      </w:pPr>
    </w:p>
    <w:p w14:paraId="441F6964">
      <w:pPr>
        <w:jc w:val="center"/>
        <w:rPr>
          <w:rFonts w:ascii="黑体" w:hAnsi="黑体" w:eastAsia="黑体"/>
          <w:sz w:val="28"/>
        </w:rPr>
      </w:pPr>
    </w:p>
    <w:p w14:paraId="1A1FC945">
      <w:pPr>
        <w:jc w:val="center"/>
        <w:rPr>
          <w:rFonts w:ascii="黑体" w:hAnsi="黑体" w:eastAsia="黑体"/>
          <w:sz w:val="28"/>
        </w:rPr>
      </w:pPr>
    </w:p>
    <w:p w14:paraId="7FE56316">
      <w:pPr>
        <w:jc w:val="center"/>
        <w:rPr>
          <w:rFonts w:ascii="黑体" w:hAnsi="黑体" w:eastAsia="黑体"/>
          <w:sz w:val="28"/>
        </w:rPr>
      </w:pPr>
    </w:p>
    <w:p w14:paraId="7CF37486">
      <w:pPr>
        <w:jc w:val="center"/>
        <w:rPr>
          <w:rFonts w:ascii="黑体" w:hAnsi="黑体" w:eastAsia="黑体"/>
          <w:sz w:val="28"/>
        </w:rPr>
      </w:pPr>
    </w:p>
    <w:p w14:paraId="44D9A776">
      <w:pPr>
        <w:jc w:val="center"/>
        <w:rPr>
          <w:rFonts w:ascii="黑体" w:hAnsi="黑体" w:eastAsia="黑体"/>
          <w:sz w:val="40"/>
        </w:rPr>
      </w:pPr>
    </w:p>
    <w:tbl>
      <w:tblPr>
        <w:tblStyle w:val="28"/>
        <w:tblW w:w="0" w:type="auto"/>
        <w:jc w:val="center"/>
        <w:tblBorders>
          <w:top w:val="single" w:color="7F7F7F" w:themeColor="background1" w:themeShade="80" w:sz="4" w:space="0"/>
          <w:left w:val="single" w:color="7F7F7F" w:themeColor="background1" w:themeShade="80" w:sz="4" w:space="0"/>
          <w:bottom w:val="single" w:color="7F7F7F" w:themeColor="background1" w:themeShade="80" w:sz="4" w:space="0"/>
          <w:right w:val="single" w:color="7F7F7F" w:themeColor="background1" w:themeShade="80" w:sz="4" w:space="0"/>
          <w:insideH w:val="single" w:color="7F7F7F" w:themeColor="background1" w:themeShade="80" w:sz="4" w:space="0"/>
          <w:insideV w:val="single" w:color="7F7F7F" w:themeColor="background1" w:themeShade="80" w:sz="4" w:space="0"/>
        </w:tblBorders>
        <w:tblLayout w:type="autofit"/>
        <w:tblCellMar>
          <w:top w:w="0" w:type="dxa"/>
          <w:left w:w="108" w:type="dxa"/>
          <w:bottom w:w="0" w:type="dxa"/>
          <w:right w:w="108" w:type="dxa"/>
        </w:tblCellMar>
      </w:tblPr>
      <w:tblGrid>
        <w:gridCol w:w="1353"/>
        <w:gridCol w:w="5014"/>
      </w:tblGrid>
      <w:tr w14:paraId="45F8B55B">
        <w:tblPrEx>
          <w:tblBorders>
            <w:top w:val="single" w:color="7F7F7F" w:themeColor="background1" w:themeShade="80" w:sz="4" w:space="0"/>
            <w:left w:val="single" w:color="7F7F7F" w:themeColor="background1" w:themeShade="80" w:sz="4" w:space="0"/>
            <w:bottom w:val="single" w:color="7F7F7F" w:themeColor="background1" w:themeShade="80" w:sz="4" w:space="0"/>
            <w:right w:val="single" w:color="7F7F7F" w:themeColor="background1" w:themeShade="80" w:sz="4" w:space="0"/>
            <w:insideH w:val="single" w:color="7F7F7F" w:themeColor="background1" w:themeShade="80" w:sz="4" w:space="0"/>
            <w:insideV w:val="single" w:color="7F7F7F" w:themeColor="background1" w:themeShade="80" w:sz="4" w:space="0"/>
          </w:tblBorders>
        </w:tblPrEx>
        <w:trPr>
          <w:jc w:val="center"/>
        </w:trPr>
        <w:tc>
          <w:tcPr>
            <w:tcW w:w="1353" w:type="dxa"/>
            <w:shd w:val="clear" w:color="auto" w:fill="F1F1F1" w:themeFill="background1" w:themeFillShade="F2"/>
          </w:tcPr>
          <w:p w14:paraId="3DBC17FF">
            <w:pPr>
              <w:jc w:val="center"/>
              <w:rPr>
                <w:rFonts w:ascii="黑体" w:hAnsi="黑体" w:eastAsia="黑体"/>
                <w:sz w:val="28"/>
              </w:rPr>
            </w:pPr>
            <w:r>
              <w:rPr>
                <w:rFonts w:hint="eastAsia" w:ascii="黑体" w:hAnsi="黑体" w:eastAsia="黑体"/>
                <w:sz w:val="28"/>
              </w:rPr>
              <w:t>版本</w:t>
            </w:r>
          </w:p>
        </w:tc>
        <w:tc>
          <w:tcPr>
            <w:tcW w:w="5014" w:type="dxa"/>
          </w:tcPr>
          <w:p w14:paraId="4E003387">
            <w:pPr>
              <w:jc w:val="center"/>
              <w:rPr>
                <w:rFonts w:hint="default" w:ascii="黑体" w:hAnsi="黑体" w:eastAsia="黑体"/>
                <w:sz w:val="28"/>
                <w:lang w:val="en-US" w:eastAsia="zh-CN"/>
              </w:rPr>
            </w:pPr>
            <w:r>
              <w:rPr>
                <w:rFonts w:hint="eastAsia" w:ascii="黑体" w:hAnsi="黑体" w:eastAsia="黑体"/>
                <w:sz w:val="28"/>
                <w:lang w:val="en-US" w:eastAsia="zh-CN"/>
              </w:rPr>
              <w:t>V1.</w:t>
            </w:r>
            <w:ins w:id="0" w:author="WM" w:date="2025-03-27T16:54:07Z">
              <w:r>
                <w:rPr>
                  <w:rFonts w:hint="eastAsia" w:ascii="黑体" w:hAnsi="黑体" w:eastAsia="黑体"/>
                  <w:sz w:val="28"/>
                  <w:lang w:val="en-US" w:eastAsia="zh-CN"/>
                </w:rPr>
                <w:t>4</w:t>
              </w:r>
            </w:ins>
            <w:del w:id="1" w:author="WM" w:date="2025-03-27T16:54:07Z">
              <w:r>
                <w:rPr>
                  <w:rFonts w:hint="eastAsia" w:ascii="黑体" w:hAnsi="黑体" w:eastAsia="黑体"/>
                  <w:sz w:val="28"/>
                  <w:lang w:val="en-US" w:eastAsia="zh-CN"/>
                </w:rPr>
                <w:delText>3</w:delText>
              </w:r>
            </w:del>
          </w:p>
        </w:tc>
      </w:tr>
      <w:tr w14:paraId="3F04BD32">
        <w:tblPrEx>
          <w:tblBorders>
            <w:top w:val="single" w:color="7F7F7F" w:themeColor="background1" w:themeShade="80" w:sz="4" w:space="0"/>
            <w:left w:val="single" w:color="7F7F7F" w:themeColor="background1" w:themeShade="80" w:sz="4" w:space="0"/>
            <w:bottom w:val="single" w:color="7F7F7F" w:themeColor="background1" w:themeShade="80" w:sz="4" w:space="0"/>
            <w:right w:val="single" w:color="7F7F7F" w:themeColor="background1" w:themeShade="80" w:sz="4" w:space="0"/>
            <w:insideH w:val="single" w:color="7F7F7F" w:themeColor="background1" w:themeShade="80" w:sz="4" w:space="0"/>
            <w:insideV w:val="single" w:color="7F7F7F" w:themeColor="background1" w:themeShade="80" w:sz="4" w:space="0"/>
          </w:tblBorders>
        </w:tblPrEx>
        <w:trPr>
          <w:jc w:val="center"/>
        </w:trPr>
        <w:tc>
          <w:tcPr>
            <w:tcW w:w="1353" w:type="dxa"/>
            <w:shd w:val="clear" w:color="auto" w:fill="F1F1F1" w:themeFill="background1" w:themeFillShade="F2"/>
          </w:tcPr>
          <w:p w14:paraId="31334343">
            <w:pPr>
              <w:jc w:val="center"/>
              <w:rPr>
                <w:rFonts w:ascii="黑体" w:hAnsi="黑体" w:eastAsia="黑体"/>
                <w:sz w:val="28"/>
              </w:rPr>
            </w:pPr>
            <w:r>
              <w:rPr>
                <w:rFonts w:hint="eastAsia" w:ascii="黑体" w:hAnsi="黑体" w:eastAsia="黑体"/>
                <w:sz w:val="28"/>
              </w:rPr>
              <w:t>撰写人</w:t>
            </w:r>
          </w:p>
        </w:tc>
        <w:tc>
          <w:tcPr>
            <w:tcW w:w="5014" w:type="dxa"/>
          </w:tcPr>
          <w:p w14:paraId="45F9E21C">
            <w:pPr>
              <w:jc w:val="center"/>
              <w:rPr>
                <w:rFonts w:ascii="黑体" w:hAnsi="黑体" w:eastAsia="黑体"/>
                <w:sz w:val="28"/>
              </w:rPr>
            </w:pPr>
            <w:r>
              <w:rPr>
                <w:rFonts w:hint="eastAsia" w:ascii="黑体" w:hAnsi="黑体" w:eastAsia="黑体"/>
                <w:sz w:val="28"/>
              </w:rPr>
              <w:t>李威明</w:t>
            </w:r>
          </w:p>
        </w:tc>
      </w:tr>
      <w:tr w14:paraId="7E59D2BE">
        <w:tblPrEx>
          <w:tblBorders>
            <w:top w:val="single" w:color="7F7F7F" w:themeColor="background1" w:themeShade="80" w:sz="4" w:space="0"/>
            <w:left w:val="single" w:color="7F7F7F" w:themeColor="background1" w:themeShade="80" w:sz="4" w:space="0"/>
            <w:bottom w:val="single" w:color="7F7F7F" w:themeColor="background1" w:themeShade="80" w:sz="4" w:space="0"/>
            <w:right w:val="single" w:color="7F7F7F" w:themeColor="background1" w:themeShade="80" w:sz="4" w:space="0"/>
            <w:insideH w:val="single" w:color="7F7F7F" w:themeColor="background1" w:themeShade="80" w:sz="4" w:space="0"/>
            <w:insideV w:val="single" w:color="7F7F7F" w:themeColor="background1" w:themeShade="80" w:sz="4" w:space="0"/>
          </w:tblBorders>
        </w:tblPrEx>
        <w:trPr>
          <w:jc w:val="center"/>
        </w:trPr>
        <w:tc>
          <w:tcPr>
            <w:tcW w:w="1353" w:type="dxa"/>
            <w:shd w:val="clear" w:color="auto" w:fill="F1F1F1" w:themeFill="background1" w:themeFillShade="F2"/>
          </w:tcPr>
          <w:p w14:paraId="7DF1743F">
            <w:pPr>
              <w:jc w:val="center"/>
              <w:rPr>
                <w:rFonts w:ascii="黑体" w:hAnsi="黑体" w:eastAsia="黑体"/>
                <w:sz w:val="28"/>
              </w:rPr>
            </w:pPr>
            <w:r>
              <w:rPr>
                <w:rFonts w:hint="eastAsia" w:ascii="黑体" w:hAnsi="黑体" w:eastAsia="黑体"/>
                <w:sz w:val="28"/>
              </w:rPr>
              <w:t>类型</w:t>
            </w:r>
          </w:p>
        </w:tc>
        <w:tc>
          <w:tcPr>
            <w:tcW w:w="5014" w:type="dxa"/>
          </w:tcPr>
          <w:p w14:paraId="7BE2E03C">
            <w:pPr>
              <w:jc w:val="center"/>
              <w:rPr>
                <w:rFonts w:hint="default" w:ascii="黑体" w:hAnsi="黑体" w:eastAsia="黑体"/>
                <w:sz w:val="28"/>
                <w:lang w:val="en-US" w:eastAsia="zh-CN"/>
              </w:rPr>
            </w:pPr>
            <w:r>
              <w:rPr>
                <w:rFonts w:hint="eastAsia" w:ascii="黑体" w:hAnsi="黑体" w:eastAsia="黑体"/>
                <w:sz w:val="28"/>
                <w:lang w:val="en-US" w:eastAsia="zh-CN"/>
              </w:rPr>
              <w:t>系统对接</w:t>
            </w:r>
          </w:p>
        </w:tc>
      </w:tr>
      <w:tr w14:paraId="46FAED36">
        <w:tblPrEx>
          <w:tblBorders>
            <w:top w:val="single" w:color="7F7F7F" w:themeColor="background1" w:themeShade="80" w:sz="4" w:space="0"/>
            <w:left w:val="single" w:color="7F7F7F" w:themeColor="background1" w:themeShade="80" w:sz="4" w:space="0"/>
            <w:bottom w:val="single" w:color="7F7F7F" w:themeColor="background1" w:themeShade="80" w:sz="4" w:space="0"/>
            <w:right w:val="single" w:color="7F7F7F" w:themeColor="background1" w:themeShade="80" w:sz="4" w:space="0"/>
            <w:insideH w:val="single" w:color="7F7F7F" w:themeColor="background1" w:themeShade="80" w:sz="4" w:space="0"/>
            <w:insideV w:val="single" w:color="7F7F7F" w:themeColor="background1" w:themeShade="80" w:sz="4" w:space="0"/>
          </w:tblBorders>
        </w:tblPrEx>
        <w:trPr>
          <w:jc w:val="center"/>
        </w:trPr>
        <w:tc>
          <w:tcPr>
            <w:tcW w:w="1353" w:type="dxa"/>
            <w:shd w:val="clear" w:color="auto" w:fill="F1F1F1" w:themeFill="background1" w:themeFillShade="F2"/>
          </w:tcPr>
          <w:p w14:paraId="7B66F3C9">
            <w:pPr>
              <w:jc w:val="center"/>
              <w:rPr>
                <w:rFonts w:ascii="黑体" w:hAnsi="黑体" w:eastAsia="黑体"/>
                <w:sz w:val="28"/>
              </w:rPr>
            </w:pPr>
            <w:r>
              <w:rPr>
                <w:rFonts w:hint="eastAsia" w:ascii="黑体" w:hAnsi="黑体" w:eastAsia="黑体"/>
                <w:sz w:val="28"/>
              </w:rPr>
              <w:t>标签</w:t>
            </w:r>
          </w:p>
        </w:tc>
        <w:tc>
          <w:tcPr>
            <w:tcW w:w="5014" w:type="dxa"/>
          </w:tcPr>
          <w:p w14:paraId="4CC99E62">
            <w:pPr>
              <w:jc w:val="center"/>
              <w:rPr>
                <w:rFonts w:hint="default" w:ascii="黑体" w:hAnsi="黑体" w:eastAsia="黑体"/>
                <w:sz w:val="28"/>
                <w:lang w:val="en-US" w:eastAsia="zh-CN"/>
              </w:rPr>
            </w:pPr>
            <w:r>
              <w:rPr>
                <w:rFonts w:hint="eastAsia" w:ascii="黑体" w:hAnsi="黑体" w:eastAsia="黑体"/>
                <w:sz w:val="28"/>
                <w:lang w:val="en-US" w:eastAsia="zh-CN"/>
              </w:rPr>
              <w:t>链数、平安银行</w:t>
            </w:r>
          </w:p>
        </w:tc>
      </w:tr>
    </w:tbl>
    <w:p w14:paraId="12B2836F">
      <w:pPr>
        <w:jc w:val="center"/>
        <w:rPr>
          <w:rFonts w:ascii="仿宋" w:hAnsi="仿宋"/>
          <w:sz w:val="28"/>
        </w:rPr>
      </w:pPr>
    </w:p>
    <w:p w14:paraId="46DF6C97">
      <w:pPr>
        <w:jc w:val="center"/>
        <w:rPr>
          <w:rFonts w:ascii="仿宋" w:hAnsi="仿宋"/>
          <w:sz w:val="28"/>
        </w:rPr>
      </w:pPr>
    </w:p>
    <w:p w14:paraId="5050AD2C">
      <w:pPr>
        <w:jc w:val="center"/>
        <w:rPr>
          <w:rFonts w:ascii="仿宋" w:hAnsi="仿宋"/>
          <w:sz w:val="28"/>
        </w:rPr>
      </w:pPr>
    </w:p>
    <w:p w14:paraId="17141F89">
      <w:pPr>
        <w:jc w:val="center"/>
        <w:rPr>
          <w:rFonts w:ascii="仿宋" w:hAnsi="仿宋"/>
          <w:color w:val="767171" w:themeColor="background2" w:themeShade="80"/>
          <w:szCs w:val="21"/>
        </w:rPr>
      </w:pPr>
      <w:r>
        <w:rPr>
          <w:rFonts w:hint="eastAsia" w:ascii="黑体" w:hAnsi="黑体" w:eastAsia="黑体"/>
          <w:color w:val="767171" w:themeColor="background2" w:themeShade="80"/>
          <w:szCs w:val="21"/>
        </w:rPr>
        <w:t>中企</w:t>
      </w:r>
      <w:r>
        <w:rPr>
          <w:rFonts w:ascii="黑体" w:hAnsi="黑体" w:eastAsia="黑体"/>
          <w:color w:val="767171" w:themeColor="background2" w:themeShade="80"/>
          <w:szCs w:val="21"/>
        </w:rPr>
        <w:t>云链（</w:t>
      </w:r>
      <w:r>
        <w:rPr>
          <w:rFonts w:hint="eastAsia" w:ascii="黑体" w:hAnsi="黑体" w:eastAsia="黑体"/>
          <w:color w:val="767171" w:themeColor="background2" w:themeShade="80"/>
          <w:szCs w:val="21"/>
        </w:rPr>
        <w:t>北京</w:t>
      </w:r>
      <w:r>
        <w:rPr>
          <w:rFonts w:ascii="黑体" w:hAnsi="黑体" w:eastAsia="黑体"/>
          <w:color w:val="767171" w:themeColor="background2" w:themeShade="80"/>
          <w:szCs w:val="21"/>
        </w:rPr>
        <w:t>）</w:t>
      </w:r>
      <w:r>
        <w:rPr>
          <w:rFonts w:hint="eastAsia" w:ascii="黑体" w:hAnsi="黑体" w:eastAsia="黑体"/>
          <w:color w:val="767171" w:themeColor="background2" w:themeShade="80"/>
          <w:szCs w:val="21"/>
        </w:rPr>
        <w:t>金融</w:t>
      </w:r>
      <w:r>
        <w:rPr>
          <w:rFonts w:ascii="黑体" w:hAnsi="黑体" w:eastAsia="黑体"/>
          <w:color w:val="767171" w:themeColor="background2" w:themeShade="80"/>
          <w:szCs w:val="21"/>
        </w:rPr>
        <w:t>信息服务有限公司</w:t>
      </w:r>
    </w:p>
    <w:p w14:paraId="5D0AB7D5">
      <w:pPr>
        <w:rPr>
          <w:rFonts w:ascii="仿宋" w:hAnsi="仿宋"/>
          <w:b/>
          <w:sz w:val="22"/>
        </w:rPr>
      </w:pPr>
    </w:p>
    <w:p w14:paraId="46A4015C">
      <w:pPr>
        <w:jc w:val="center"/>
        <w:rPr>
          <w:rFonts w:ascii="黑体" w:hAnsi="黑体" w:eastAsia="黑体"/>
          <w:sz w:val="30"/>
          <w:szCs w:val="30"/>
        </w:rPr>
      </w:pPr>
      <w:r>
        <w:rPr>
          <w:rFonts w:hint="eastAsia" w:ascii="黑体" w:hAnsi="黑体" w:eastAsia="黑体"/>
          <w:sz w:val="30"/>
          <w:szCs w:val="30"/>
        </w:rPr>
        <w:t>文档控制</w:t>
      </w:r>
    </w:p>
    <w:p w14:paraId="1E7A01F8">
      <w:pPr>
        <w:rPr>
          <w:rFonts w:ascii="黑体" w:hAnsi="黑体" w:eastAsia="黑体"/>
          <w:szCs w:val="21"/>
        </w:rPr>
      </w:pPr>
      <w:r>
        <w:rPr>
          <w:rFonts w:ascii="黑体" w:hAnsi="黑体" w:eastAsia="黑体"/>
          <w:szCs w:val="21"/>
        </w:rPr>
        <w:t>需求方</w:t>
      </w:r>
    </w:p>
    <w:tbl>
      <w:tblPr>
        <w:tblStyle w:val="27"/>
        <w:tblW w:w="10469" w:type="dxa"/>
        <w:jc w:val="center"/>
        <w:tblBorders>
          <w:top w:val="single" w:color="7F7F7F" w:themeColor="background1" w:themeShade="80" w:sz="4" w:space="0"/>
          <w:left w:val="single" w:color="7F7F7F" w:themeColor="background1" w:themeShade="80" w:sz="4" w:space="0"/>
          <w:bottom w:val="single" w:color="7F7F7F" w:themeColor="background1" w:themeShade="80" w:sz="4" w:space="0"/>
          <w:right w:val="single" w:color="7F7F7F" w:themeColor="background1" w:themeShade="80" w:sz="4" w:space="0"/>
          <w:insideH w:val="single" w:color="7F7F7F" w:themeColor="background1" w:themeShade="80" w:sz="4" w:space="0"/>
          <w:insideV w:val="single" w:color="7F7F7F" w:themeColor="background1" w:themeShade="80" w:sz="4" w:space="0"/>
        </w:tblBorders>
        <w:tblLayout w:type="fixed"/>
        <w:tblCellMar>
          <w:top w:w="0" w:type="dxa"/>
          <w:left w:w="96" w:type="dxa"/>
          <w:bottom w:w="0" w:type="dxa"/>
          <w:right w:w="96" w:type="dxa"/>
        </w:tblCellMar>
      </w:tblPr>
      <w:tblGrid>
        <w:gridCol w:w="1562"/>
        <w:gridCol w:w="2268"/>
        <w:gridCol w:w="2409"/>
        <w:gridCol w:w="4230"/>
      </w:tblGrid>
      <w:tr w14:paraId="4DCF9AD9">
        <w:tblPrEx>
          <w:tblBorders>
            <w:top w:val="single" w:color="7F7F7F" w:themeColor="background1" w:themeShade="80" w:sz="4" w:space="0"/>
            <w:left w:val="single" w:color="7F7F7F" w:themeColor="background1" w:themeShade="80" w:sz="4" w:space="0"/>
            <w:bottom w:val="single" w:color="7F7F7F" w:themeColor="background1" w:themeShade="80" w:sz="4" w:space="0"/>
            <w:right w:val="single" w:color="7F7F7F" w:themeColor="background1" w:themeShade="80" w:sz="4" w:space="0"/>
            <w:insideH w:val="single" w:color="7F7F7F" w:themeColor="background1" w:themeShade="80" w:sz="4" w:space="0"/>
            <w:insideV w:val="single" w:color="7F7F7F" w:themeColor="background1" w:themeShade="80" w:sz="4" w:space="0"/>
          </w:tblBorders>
        </w:tblPrEx>
        <w:trPr>
          <w:cantSplit/>
          <w:tblHeader/>
          <w:jc w:val="center"/>
        </w:trPr>
        <w:tc>
          <w:tcPr>
            <w:tcW w:w="1562" w:type="dxa"/>
            <w:shd w:val="clear" w:color="auto" w:fill="F1F1F1" w:themeFill="background1" w:themeFillShade="F2"/>
            <w:tcMar>
              <w:left w:w="28" w:type="dxa"/>
              <w:right w:w="28" w:type="dxa"/>
            </w:tcMar>
          </w:tcPr>
          <w:p w14:paraId="4F8B7211">
            <w:pPr>
              <w:pStyle w:val="43"/>
              <w:jc w:val="center"/>
              <w:rPr>
                <w:rFonts w:ascii="黑体" w:hAnsi="黑体" w:eastAsia="黑体"/>
                <w:b w:val="0"/>
                <w:sz w:val="21"/>
                <w:szCs w:val="21"/>
              </w:rPr>
            </w:pPr>
            <w:r>
              <w:rPr>
                <w:rFonts w:ascii="黑体" w:hAnsi="黑体" w:eastAsia="黑体"/>
                <w:b w:val="0"/>
                <w:sz w:val="21"/>
                <w:szCs w:val="21"/>
              </w:rPr>
              <w:t>日期</w:t>
            </w:r>
          </w:p>
        </w:tc>
        <w:tc>
          <w:tcPr>
            <w:tcW w:w="2268" w:type="dxa"/>
            <w:shd w:val="clear" w:color="auto" w:fill="F1F1F1" w:themeFill="background1" w:themeFillShade="F2"/>
            <w:tcMar>
              <w:left w:w="28" w:type="dxa"/>
              <w:right w:w="28" w:type="dxa"/>
            </w:tcMar>
          </w:tcPr>
          <w:p w14:paraId="16A00889">
            <w:pPr>
              <w:pStyle w:val="43"/>
              <w:jc w:val="center"/>
              <w:rPr>
                <w:rFonts w:ascii="黑体" w:hAnsi="黑体" w:eastAsia="黑体"/>
                <w:b w:val="0"/>
                <w:sz w:val="21"/>
                <w:szCs w:val="21"/>
              </w:rPr>
            </w:pPr>
            <w:r>
              <w:rPr>
                <w:rFonts w:hint="eastAsia" w:ascii="黑体" w:hAnsi="黑体" w:eastAsia="黑体"/>
                <w:b w:val="0"/>
                <w:sz w:val="21"/>
                <w:szCs w:val="21"/>
              </w:rPr>
              <w:t>需求人</w:t>
            </w:r>
          </w:p>
        </w:tc>
        <w:tc>
          <w:tcPr>
            <w:tcW w:w="2409" w:type="dxa"/>
            <w:shd w:val="clear" w:color="auto" w:fill="F1F1F1" w:themeFill="background1" w:themeFillShade="F2"/>
          </w:tcPr>
          <w:p w14:paraId="399DAEC2">
            <w:pPr>
              <w:pStyle w:val="43"/>
              <w:jc w:val="center"/>
              <w:rPr>
                <w:rFonts w:ascii="黑体" w:hAnsi="黑体" w:eastAsia="黑体"/>
                <w:b w:val="0"/>
                <w:sz w:val="21"/>
                <w:szCs w:val="21"/>
              </w:rPr>
            </w:pPr>
            <w:r>
              <w:rPr>
                <w:rFonts w:ascii="黑体" w:hAnsi="黑体" w:eastAsia="黑体"/>
                <w:b w:val="0"/>
                <w:sz w:val="21"/>
                <w:szCs w:val="21"/>
              </w:rPr>
              <w:t>需求部门</w:t>
            </w:r>
          </w:p>
        </w:tc>
        <w:tc>
          <w:tcPr>
            <w:tcW w:w="4230" w:type="dxa"/>
            <w:shd w:val="clear" w:color="auto" w:fill="F1F1F1" w:themeFill="background1" w:themeFillShade="F2"/>
            <w:tcMar>
              <w:left w:w="28" w:type="dxa"/>
              <w:right w:w="28" w:type="dxa"/>
            </w:tcMar>
          </w:tcPr>
          <w:p w14:paraId="42CC6F9D">
            <w:pPr>
              <w:pStyle w:val="43"/>
              <w:jc w:val="center"/>
              <w:rPr>
                <w:rFonts w:ascii="黑体" w:hAnsi="黑体" w:eastAsia="黑体"/>
                <w:b w:val="0"/>
                <w:sz w:val="21"/>
                <w:szCs w:val="21"/>
              </w:rPr>
            </w:pPr>
            <w:r>
              <w:rPr>
                <w:rFonts w:hint="eastAsia" w:ascii="黑体" w:hAnsi="黑体" w:eastAsia="黑体"/>
                <w:b w:val="0"/>
                <w:sz w:val="21"/>
                <w:szCs w:val="21"/>
              </w:rPr>
              <w:t>说明</w:t>
            </w:r>
          </w:p>
        </w:tc>
      </w:tr>
      <w:tr w14:paraId="268E555D">
        <w:tblPrEx>
          <w:tblBorders>
            <w:top w:val="single" w:color="7F7F7F" w:themeColor="background1" w:themeShade="80" w:sz="4" w:space="0"/>
            <w:left w:val="single" w:color="7F7F7F" w:themeColor="background1" w:themeShade="80" w:sz="4" w:space="0"/>
            <w:bottom w:val="single" w:color="7F7F7F" w:themeColor="background1" w:themeShade="80" w:sz="4" w:space="0"/>
            <w:right w:val="single" w:color="7F7F7F" w:themeColor="background1" w:themeShade="80" w:sz="4" w:space="0"/>
            <w:insideH w:val="single" w:color="7F7F7F" w:themeColor="background1" w:themeShade="80" w:sz="4" w:space="0"/>
            <w:insideV w:val="single" w:color="7F7F7F" w:themeColor="background1" w:themeShade="80" w:sz="4" w:space="0"/>
          </w:tblBorders>
        </w:tblPrEx>
        <w:trPr>
          <w:cantSplit/>
          <w:jc w:val="center"/>
        </w:trPr>
        <w:tc>
          <w:tcPr>
            <w:tcW w:w="1562" w:type="dxa"/>
            <w:tcMar>
              <w:left w:w="28" w:type="dxa"/>
              <w:right w:w="28" w:type="dxa"/>
            </w:tcMar>
          </w:tcPr>
          <w:p w14:paraId="5BA5AE8F">
            <w:pPr>
              <w:pStyle w:val="44"/>
              <w:jc w:val="center"/>
              <w:rPr>
                <w:rFonts w:hint="default" w:ascii="黑体" w:hAnsi="黑体" w:eastAsia="黑体"/>
                <w:sz w:val="21"/>
                <w:szCs w:val="21"/>
                <w:lang w:val="en-US" w:eastAsia="zh-CN"/>
              </w:rPr>
            </w:pPr>
            <w:r>
              <w:rPr>
                <w:rFonts w:hint="eastAsia" w:ascii="黑体" w:hAnsi="黑体" w:eastAsia="黑体"/>
                <w:sz w:val="21"/>
                <w:szCs w:val="21"/>
                <w:lang w:val="en-US" w:eastAsia="zh-CN"/>
              </w:rPr>
              <w:t>2024/8/23</w:t>
            </w:r>
          </w:p>
        </w:tc>
        <w:tc>
          <w:tcPr>
            <w:tcW w:w="2268" w:type="dxa"/>
            <w:tcMar>
              <w:left w:w="28" w:type="dxa"/>
              <w:right w:w="28" w:type="dxa"/>
            </w:tcMar>
          </w:tcPr>
          <w:p w14:paraId="4C32F705">
            <w:pPr>
              <w:pStyle w:val="44"/>
              <w:jc w:val="center"/>
              <w:rPr>
                <w:rFonts w:hint="default" w:ascii="黑体" w:hAnsi="黑体" w:eastAsia="黑体"/>
                <w:sz w:val="21"/>
                <w:szCs w:val="21"/>
                <w:lang w:val="en-US" w:eastAsia="zh-CN"/>
              </w:rPr>
            </w:pPr>
            <w:r>
              <w:rPr>
                <w:rFonts w:hint="eastAsia" w:ascii="黑体" w:hAnsi="黑体" w:eastAsia="黑体"/>
                <w:sz w:val="21"/>
                <w:szCs w:val="21"/>
                <w:lang w:val="en-US" w:eastAsia="zh-CN"/>
              </w:rPr>
              <w:t>徐艺</w:t>
            </w:r>
          </w:p>
        </w:tc>
        <w:tc>
          <w:tcPr>
            <w:tcW w:w="2409" w:type="dxa"/>
          </w:tcPr>
          <w:p w14:paraId="0FDC8818">
            <w:pPr>
              <w:pStyle w:val="44"/>
              <w:jc w:val="center"/>
              <w:rPr>
                <w:rFonts w:hint="default" w:ascii="黑体" w:hAnsi="黑体" w:eastAsia="黑体"/>
                <w:sz w:val="21"/>
                <w:szCs w:val="21"/>
                <w:lang w:val="en-US" w:eastAsia="zh-CN"/>
              </w:rPr>
            </w:pPr>
            <w:r>
              <w:rPr>
                <w:rFonts w:hint="eastAsia" w:ascii="黑体" w:hAnsi="黑体" w:eastAsia="黑体"/>
                <w:sz w:val="21"/>
                <w:szCs w:val="21"/>
                <w:lang w:val="en-US" w:eastAsia="zh-CN"/>
              </w:rPr>
              <w:t>数字金融部</w:t>
            </w:r>
          </w:p>
        </w:tc>
        <w:tc>
          <w:tcPr>
            <w:tcW w:w="4230" w:type="dxa"/>
            <w:tcMar>
              <w:left w:w="28" w:type="dxa"/>
              <w:right w:w="28" w:type="dxa"/>
            </w:tcMar>
          </w:tcPr>
          <w:p w14:paraId="5B5F058C">
            <w:pPr>
              <w:pStyle w:val="44"/>
              <w:jc w:val="left"/>
              <w:rPr>
                <w:rFonts w:hint="default" w:ascii="黑体" w:hAnsi="黑体" w:eastAsia="黑体"/>
                <w:sz w:val="21"/>
                <w:szCs w:val="21"/>
                <w:lang w:val="en-US" w:eastAsia="zh-CN"/>
              </w:rPr>
            </w:pPr>
            <w:r>
              <w:rPr>
                <w:rFonts w:hint="eastAsia" w:ascii="黑体" w:hAnsi="黑体" w:eastAsia="黑体"/>
                <w:sz w:val="21"/>
                <w:szCs w:val="21"/>
                <w:lang w:val="en-US" w:eastAsia="zh-CN"/>
              </w:rPr>
              <w:t>研发预算编号：2024-778</w:t>
            </w:r>
          </w:p>
        </w:tc>
      </w:tr>
    </w:tbl>
    <w:p w14:paraId="1300D5C9">
      <w:pPr>
        <w:rPr>
          <w:rFonts w:ascii="黑体" w:hAnsi="黑体" w:eastAsia="黑体"/>
          <w:szCs w:val="21"/>
        </w:rPr>
      </w:pPr>
    </w:p>
    <w:p w14:paraId="192FF32B">
      <w:pPr>
        <w:rPr>
          <w:rFonts w:ascii="黑体" w:hAnsi="黑体" w:eastAsia="黑体"/>
          <w:szCs w:val="21"/>
        </w:rPr>
      </w:pPr>
      <w:r>
        <w:rPr>
          <w:rFonts w:hint="eastAsia" w:ascii="黑体" w:hAnsi="黑体" w:eastAsia="黑体"/>
          <w:szCs w:val="21"/>
        </w:rPr>
        <w:t>版本记录</w:t>
      </w:r>
    </w:p>
    <w:tbl>
      <w:tblPr>
        <w:tblStyle w:val="27"/>
        <w:tblW w:w="10460" w:type="dxa"/>
        <w:jc w:val="center"/>
        <w:tblBorders>
          <w:top w:val="single" w:color="7F7F7F" w:themeColor="background1" w:themeShade="80" w:sz="4" w:space="0"/>
          <w:left w:val="single" w:color="7F7F7F" w:themeColor="background1" w:themeShade="80" w:sz="4" w:space="0"/>
          <w:bottom w:val="single" w:color="7F7F7F" w:themeColor="background1" w:themeShade="80" w:sz="4" w:space="0"/>
          <w:right w:val="single" w:color="7F7F7F" w:themeColor="background1" w:themeShade="80" w:sz="4" w:space="0"/>
          <w:insideH w:val="single" w:color="7F7F7F" w:themeColor="background1" w:themeShade="80" w:sz="4" w:space="0"/>
          <w:insideV w:val="single" w:color="7F7F7F" w:themeColor="background1" w:themeShade="80" w:sz="4" w:space="0"/>
        </w:tblBorders>
        <w:tblLayout w:type="fixed"/>
        <w:tblCellMar>
          <w:top w:w="0" w:type="dxa"/>
          <w:left w:w="96" w:type="dxa"/>
          <w:bottom w:w="0" w:type="dxa"/>
          <w:right w:w="96" w:type="dxa"/>
        </w:tblCellMar>
      </w:tblPr>
      <w:tblGrid>
        <w:gridCol w:w="1449"/>
        <w:gridCol w:w="1059"/>
        <w:gridCol w:w="1070"/>
        <w:gridCol w:w="6882"/>
      </w:tblGrid>
      <w:tr w14:paraId="7F5E2DBE">
        <w:tblPrEx>
          <w:tblBorders>
            <w:top w:val="single" w:color="7F7F7F" w:themeColor="background1" w:themeShade="80" w:sz="4" w:space="0"/>
            <w:left w:val="single" w:color="7F7F7F" w:themeColor="background1" w:themeShade="80" w:sz="4" w:space="0"/>
            <w:bottom w:val="single" w:color="7F7F7F" w:themeColor="background1" w:themeShade="80" w:sz="4" w:space="0"/>
            <w:right w:val="single" w:color="7F7F7F" w:themeColor="background1" w:themeShade="80" w:sz="4" w:space="0"/>
            <w:insideH w:val="single" w:color="7F7F7F" w:themeColor="background1" w:themeShade="80" w:sz="4" w:space="0"/>
            <w:insideV w:val="single" w:color="7F7F7F" w:themeColor="background1" w:themeShade="80" w:sz="4" w:space="0"/>
          </w:tblBorders>
        </w:tblPrEx>
        <w:trPr>
          <w:cantSplit/>
          <w:trHeight w:val="694" w:hRule="exact"/>
          <w:tblHeader/>
          <w:jc w:val="center"/>
        </w:trPr>
        <w:tc>
          <w:tcPr>
            <w:tcW w:w="1449" w:type="dxa"/>
            <w:shd w:val="clear" w:color="auto" w:fill="F1F1F1" w:themeFill="background1" w:themeFillShade="F2"/>
            <w:tcMar>
              <w:left w:w="28" w:type="dxa"/>
              <w:right w:w="28" w:type="dxa"/>
            </w:tcMar>
            <w:vAlign w:val="center"/>
          </w:tcPr>
          <w:p w14:paraId="2F89138A">
            <w:pPr>
              <w:pStyle w:val="43"/>
              <w:jc w:val="center"/>
              <w:rPr>
                <w:rFonts w:ascii="黑体" w:hAnsi="黑体" w:eastAsia="黑体"/>
                <w:b w:val="0"/>
                <w:sz w:val="21"/>
                <w:szCs w:val="21"/>
              </w:rPr>
            </w:pPr>
            <w:r>
              <w:rPr>
                <w:rFonts w:ascii="黑体" w:hAnsi="黑体" w:eastAsia="黑体"/>
                <w:b w:val="0"/>
                <w:sz w:val="21"/>
                <w:szCs w:val="21"/>
              </w:rPr>
              <w:t>日期</w:t>
            </w:r>
          </w:p>
        </w:tc>
        <w:tc>
          <w:tcPr>
            <w:tcW w:w="1059" w:type="dxa"/>
            <w:shd w:val="clear" w:color="auto" w:fill="F1F1F1" w:themeFill="background1" w:themeFillShade="F2"/>
            <w:tcMar>
              <w:left w:w="28" w:type="dxa"/>
              <w:right w:w="28" w:type="dxa"/>
            </w:tcMar>
            <w:vAlign w:val="center"/>
          </w:tcPr>
          <w:p w14:paraId="05883C70">
            <w:pPr>
              <w:pStyle w:val="43"/>
              <w:jc w:val="center"/>
              <w:rPr>
                <w:rFonts w:ascii="黑体" w:hAnsi="黑体" w:eastAsia="黑体"/>
                <w:b w:val="0"/>
                <w:sz w:val="21"/>
                <w:szCs w:val="21"/>
              </w:rPr>
            </w:pPr>
            <w:r>
              <w:rPr>
                <w:rFonts w:hint="eastAsia" w:ascii="黑体" w:hAnsi="黑体" w:eastAsia="黑体"/>
                <w:b w:val="0"/>
                <w:sz w:val="21"/>
                <w:szCs w:val="21"/>
              </w:rPr>
              <w:t>撰写人</w:t>
            </w:r>
          </w:p>
        </w:tc>
        <w:tc>
          <w:tcPr>
            <w:tcW w:w="1070" w:type="dxa"/>
            <w:shd w:val="clear" w:color="auto" w:fill="F1F1F1" w:themeFill="background1" w:themeFillShade="F2"/>
            <w:tcMar>
              <w:left w:w="28" w:type="dxa"/>
              <w:right w:w="28" w:type="dxa"/>
            </w:tcMar>
            <w:vAlign w:val="center"/>
          </w:tcPr>
          <w:p w14:paraId="6B5318EC">
            <w:pPr>
              <w:pStyle w:val="43"/>
              <w:jc w:val="center"/>
              <w:rPr>
                <w:rFonts w:ascii="黑体" w:hAnsi="黑体" w:eastAsia="黑体"/>
                <w:b w:val="0"/>
                <w:sz w:val="21"/>
                <w:szCs w:val="21"/>
              </w:rPr>
            </w:pPr>
            <w:r>
              <w:rPr>
                <w:rFonts w:ascii="黑体" w:hAnsi="黑体" w:eastAsia="黑体"/>
                <w:b w:val="0"/>
                <w:sz w:val="21"/>
                <w:szCs w:val="21"/>
              </w:rPr>
              <w:t>版本</w:t>
            </w:r>
          </w:p>
        </w:tc>
        <w:tc>
          <w:tcPr>
            <w:tcW w:w="6882" w:type="dxa"/>
            <w:shd w:val="clear" w:color="auto" w:fill="F1F1F1" w:themeFill="background1" w:themeFillShade="F2"/>
            <w:tcMar>
              <w:left w:w="28" w:type="dxa"/>
              <w:right w:w="28" w:type="dxa"/>
            </w:tcMar>
            <w:vAlign w:val="center"/>
          </w:tcPr>
          <w:p w14:paraId="6684CE1A">
            <w:pPr>
              <w:pStyle w:val="43"/>
              <w:jc w:val="center"/>
              <w:rPr>
                <w:rFonts w:ascii="黑体" w:hAnsi="黑体" w:eastAsia="黑体"/>
                <w:b w:val="0"/>
                <w:sz w:val="21"/>
                <w:szCs w:val="21"/>
              </w:rPr>
            </w:pPr>
            <w:r>
              <w:rPr>
                <w:rFonts w:hint="eastAsia" w:ascii="黑体" w:hAnsi="黑体" w:eastAsia="黑体"/>
                <w:b w:val="0"/>
                <w:sz w:val="21"/>
                <w:szCs w:val="21"/>
              </w:rPr>
              <w:t>变更说明</w:t>
            </w:r>
          </w:p>
        </w:tc>
      </w:tr>
      <w:tr w14:paraId="29CAFA20">
        <w:tblPrEx>
          <w:tblBorders>
            <w:top w:val="single" w:color="7F7F7F" w:themeColor="background1" w:themeShade="80" w:sz="4" w:space="0"/>
            <w:left w:val="single" w:color="7F7F7F" w:themeColor="background1" w:themeShade="80" w:sz="4" w:space="0"/>
            <w:bottom w:val="single" w:color="7F7F7F" w:themeColor="background1" w:themeShade="80" w:sz="4" w:space="0"/>
            <w:right w:val="single" w:color="7F7F7F" w:themeColor="background1" w:themeShade="80" w:sz="4" w:space="0"/>
            <w:insideH w:val="single" w:color="7F7F7F" w:themeColor="background1" w:themeShade="80" w:sz="4" w:space="0"/>
            <w:insideV w:val="single" w:color="7F7F7F" w:themeColor="background1" w:themeShade="80" w:sz="4" w:space="0"/>
          </w:tblBorders>
        </w:tblPrEx>
        <w:trPr>
          <w:cantSplit/>
          <w:trHeight w:val="130" w:hRule="atLeast"/>
          <w:jc w:val="center"/>
        </w:trPr>
        <w:tc>
          <w:tcPr>
            <w:tcW w:w="1449" w:type="dxa"/>
            <w:tcMar>
              <w:left w:w="28" w:type="dxa"/>
              <w:right w:w="28" w:type="dxa"/>
            </w:tcMar>
            <w:vAlign w:val="center"/>
          </w:tcPr>
          <w:p w14:paraId="34670820">
            <w:pPr>
              <w:pStyle w:val="44"/>
              <w:spacing w:line="240" w:lineRule="auto"/>
              <w:jc w:val="center"/>
              <w:rPr>
                <w:rFonts w:hint="default" w:ascii="仿宋" w:hAnsi="仿宋" w:eastAsia="仿宋" w:cs="仿宋"/>
                <w:sz w:val="21"/>
                <w:szCs w:val="21"/>
                <w:lang w:val="en-US" w:eastAsia="zh-CN"/>
              </w:rPr>
            </w:pPr>
            <w:r>
              <w:rPr>
                <w:rFonts w:hint="eastAsia" w:ascii="仿宋" w:hAnsi="仿宋" w:eastAsia="仿宋" w:cs="仿宋"/>
                <w:sz w:val="21"/>
                <w:szCs w:val="21"/>
                <w:lang w:eastAsia="zh-CN"/>
              </w:rPr>
              <w:t>2024/11/</w:t>
            </w:r>
            <w:r>
              <w:rPr>
                <w:rFonts w:hint="eastAsia" w:ascii="仿宋" w:hAnsi="仿宋" w:eastAsia="仿宋" w:cs="仿宋"/>
                <w:sz w:val="21"/>
                <w:szCs w:val="21"/>
                <w:lang w:val="en-US" w:eastAsia="zh-CN"/>
              </w:rPr>
              <w:t>19</w:t>
            </w:r>
          </w:p>
        </w:tc>
        <w:tc>
          <w:tcPr>
            <w:tcW w:w="1059" w:type="dxa"/>
            <w:tcMar>
              <w:left w:w="28" w:type="dxa"/>
              <w:right w:w="28" w:type="dxa"/>
            </w:tcMar>
            <w:vAlign w:val="center"/>
          </w:tcPr>
          <w:p w14:paraId="58BD3CE2">
            <w:pPr>
              <w:pStyle w:val="44"/>
              <w:spacing w:line="240" w:lineRule="auto"/>
              <w:jc w:val="center"/>
              <w:rPr>
                <w:rFonts w:hint="eastAsia" w:ascii="仿宋" w:hAnsi="仿宋" w:eastAsia="仿宋" w:cs="仿宋"/>
                <w:sz w:val="21"/>
                <w:szCs w:val="21"/>
              </w:rPr>
            </w:pPr>
            <w:r>
              <w:rPr>
                <w:rFonts w:hint="eastAsia" w:ascii="仿宋" w:hAnsi="仿宋" w:eastAsia="仿宋" w:cs="仿宋"/>
                <w:sz w:val="21"/>
                <w:szCs w:val="21"/>
              </w:rPr>
              <w:t>李威明</w:t>
            </w:r>
          </w:p>
        </w:tc>
        <w:tc>
          <w:tcPr>
            <w:tcW w:w="1070" w:type="dxa"/>
            <w:tcMar>
              <w:left w:w="28" w:type="dxa"/>
              <w:right w:w="28" w:type="dxa"/>
            </w:tcMar>
            <w:vAlign w:val="center"/>
          </w:tcPr>
          <w:p w14:paraId="4178B91C">
            <w:pPr>
              <w:pStyle w:val="44"/>
              <w:spacing w:line="240" w:lineRule="auto"/>
              <w:jc w:val="center"/>
              <w:rPr>
                <w:rFonts w:hint="eastAsia" w:ascii="仿宋" w:hAnsi="仿宋" w:eastAsia="仿宋" w:cs="仿宋"/>
                <w:sz w:val="21"/>
                <w:szCs w:val="21"/>
                <w:lang w:val="en-US" w:eastAsia="zh-CN"/>
              </w:rPr>
            </w:pPr>
            <w:r>
              <w:rPr>
                <w:rFonts w:hint="eastAsia" w:ascii="仿宋" w:hAnsi="仿宋" w:eastAsia="仿宋" w:cs="仿宋"/>
                <w:sz w:val="21"/>
                <w:szCs w:val="21"/>
              </w:rPr>
              <w:t>V</w:t>
            </w:r>
            <w:r>
              <w:rPr>
                <w:rFonts w:hint="eastAsia" w:ascii="仿宋" w:hAnsi="仿宋" w:eastAsia="仿宋" w:cs="仿宋"/>
                <w:sz w:val="21"/>
                <w:szCs w:val="21"/>
                <w:lang w:val="en-US" w:eastAsia="zh-CN"/>
              </w:rPr>
              <w:t>0.1</w:t>
            </w:r>
          </w:p>
        </w:tc>
        <w:tc>
          <w:tcPr>
            <w:tcW w:w="6882" w:type="dxa"/>
            <w:shd w:val="clear" w:color="auto" w:fill="FFFFFF" w:themeFill="background1"/>
            <w:tcMar>
              <w:left w:w="28" w:type="dxa"/>
              <w:right w:w="28" w:type="dxa"/>
            </w:tcMar>
            <w:vAlign w:val="center"/>
          </w:tcPr>
          <w:p w14:paraId="3C203061">
            <w:pPr>
              <w:pStyle w:val="44"/>
              <w:spacing w:line="240" w:lineRule="auto"/>
              <w:rPr>
                <w:rFonts w:hint="eastAsia" w:ascii="仿宋" w:hAnsi="仿宋" w:eastAsia="仿宋" w:cs="仿宋"/>
                <w:color w:val="FF0000"/>
                <w:sz w:val="21"/>
                <w:szCs w:val="21"/>
              </w:rPr>
            </w:pPr>
            <w:r>
              <w:rPr>
                <w:rFonts w:hint="eastAsia" w:ascii="仿宋" w:hAnsi="仿宋" w:eastAsia="仿宋" w:cs="仿宋"/>
                <w:sz w:val="21"/>
                <w:szCs w:val="21"/>
              </w:rPr>
              <w:t>创建文档</w:t>
            </w:r>
          </w:p>
        </w:tc>
      </w:tr>
      <w:tr w14:paraId="4F50CAB5">
        <w:tblPrEx>
          <w:tblBorders>
            <w:top w:val="single" w:color="7F7F7F" w:themeColor="background1" w:themeShade="80" w:sz="4" w:space="0"/>
            <w:left w:val="single" w:color="7F7F7F" w:themeColor="background1" w:themeShade="80" w:sz="4" w:space="0"/>
            <w:bottom w:val="single" w:color="7F7F7F" w:themeColor="background1" w:themeShade="80" w:sz="4" w:space="0"/>
            <w:right w:val="single" w:color="7F7F7F" w:themeColor="background1" w:themeShade="80" w:sz="4" w:space="0"/>
            <w:insideH w:val="single" w:color="7F7F7F" w:themeColor="background1" w:themeShade="80" w:sz="4" w:space="0"/>
            <w:insideV w:val="single" w:color="7F7F7F" w:themeColor="background1" w:themeShade="80" w:sz="4" w:space="0"/>
          </w:tblBorders>
        </w:tblPrEx>
        <w:trPr>
          <w:cantSplit/>
          <w:trHeight w:val="130" w:hRule="atLeast"/>
          <w:jc w:val="center"/>
        </w:trPr>
        <w:tc>
          <w:tcPr>
            <w:tcW w:w="1449" w:type="dxa"/>
            <w:tcMar>
              <w:left w:w="28" w:type="dxa"/>
              <w:right w:w="28" w:type="dxa"/>
            </w:tcMar>
            <w:vAlign w:val="center"/>
          </w:tcPr>
          <w:p w14:paraId="28911D5F">
            <w:pPr>
              <w:pStyle w:val="44"/>
              <w:spacing w:line="240" w:lineRule="auto"/>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2024/11/22</w:t>
            </w:r>
          </w:p>
        </w:tc>
        <w:tc>
          <w:tcPr>
            <w:tcW w:w="1059" w:type="dxa"/>
            <w:tcMar>
              <w:left w:w="28" w:type="dxa"/>
              <w:right w:w="28" w:type="dxa"/>
            </w:tcMar>
            <w:vAlign w:val="center"/>
          </w:tcPr>
          <w:p w14:paraId="0808A6A0">
            <w:pPr>
              <w:pStyle w:val="44"/>
              <w:spacing w:line="240" w:lineRule="auto"/>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李威明</w:t>
            </w:r>
          </w:p>
        </w:tc>
        <w:tc>
          <w:tcPr>
            <w:tcW w:w="1070" w:type="dxa"/>
            <w:tcMar>
              <w:left w:w="28" w:type="dxa"/>
              <w:right w:w="28" w:type="dxa"/>
            </w:tcMar>
            <w:vAlign w:val="center"/>
          </w:tcPr>
          <w:p w14:paraId="3E6BC6E7">
            <w:pPr>
              <w:pStyle w:val="44"/>
              <w:spacing w:line="240" w:lineRule="auto"/>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V0.2</w:t>
            </w:r>
          </w:p>
        </w:tc>
        <w:tc>
          <w:tcPr>
            <w:tcW w:w="6882" w:type="dxa"/>
            <w:shd w:val="clear" w:color="auto" w:fill="FFFFFF" w:themeFill="background1"/>
            <w:tcMar>
              <w:left w:w="28" w:type="dxa"/>
              <w:right w:w="28" w:type="dxa"/>
            </w:tcMar>
            <w:vAlign w:val="center"/>
          </w:tcPr>
          <w:p w14:paraId="41CDB7E6">
            <w:pPr>
              <w:pStyle w:val="44"/>
              <w:spacing w:line="240" w:lineRule="auto"/>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根据评审意见，调整部分逻辑细节及文本表述。</w:t>
            </w:r>
          </w:p>
        </w:tc>
      </w:tr>
      <w:tr w14:paraId="55CA8D94">
        <w:tblPrEx>
          <w:tblBorders>
            <w:top w:val="single" w:color="7F7F7F" w:themeColor="background1" w:themeShade="80" w:sz="4" w:space="0"/>
            <w:left w:val="single" w:color="7F7F7F" w:themeColor="background1" w:themeShade="80" w:sz="4" w:space="0"/>
            <w:bottom w:val="single" w:color="7F7F7F" w:themeColor="background1" w:themeShade="80" w:sz="4" w:space="0"/>
            <w:right w:val="single" w:color="7F7F7F" w:themeColor="background1" w:themeShade="80" w:sz="4" w:space="0"/>
            <w:insideH w:val="single" w:color="7F7F7F" w:themeColor="background1" w:themeShade="80" w:sz="4" w:space="0"/>
            <w:insideV w:val="single" w:color="7F7F7F" w:themeColor="background1" w:themeShade="80" w:sz="4" w:space="0"/>
          </w:tblBorders>
        </w:tblPrEx>
        <w:trPr>
          <w:cantSplit/>
          <w:trHeight w:val="130" w:hRule="atLeast"/>
          <w:jc w:val="center"/>
        </w:trPr>
        <w:tc>
          <w:tcPr>
            <w:tcW w:w="1449" w:type="dxa"/>
            <w:tcMar>
              <w:left w:w="28" w:type="dxa"/>
              <w:right w:w="28" w:type="dxa"/>
            </w:tcMar>
            <w:vAlign w:val="center"/>
          </w:tcPr>
          <w:p w14:paraId="3112AE50">
            <w:pPr>
              <w:pStyle w:val="44"/>
              <w:spacing w:line="240" w:lineRule="auto"/>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2025/1/16</w:t>
            </w:r>
          </w:p>
        </w:tc>
        <w:tc>
          <w:tcPr>
            <w:tcW w:w="1059" w:type="dxa"/>
            <w:tcMar>
              <w:left w:w="28" w:type="dxa"/>
              <w:right w:w="28" w:type="dxa"/>
            </w:tcMar>
            <w:vAlign w:val="center"/>
          </w:tcPr>
          <w:p w14:paraId="27A4F70A">
            <w:pPr>
              <w:pStyle w:val="44"/>
              <w:spacing w:line="240" w:lineRule="auto"/>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李威明</w:t>
            </w:r>
          </w:p>
        </w:tc>
        <w:tc>
          <w:tcPr>
            <w:tcW w:w="1070" w:type="dxa"/>
            <w:tcMar>
              <w:left w:w="28" w:type="dxa"/>
              <w:right w:w="28" w:type="dxa"/>
            </w:tcMar>
            <w:vAlign w:val="center"/>
          </w:tcPr>
          <w:p w14:paraId="142F66E5">
            <w:pPr>
              <w:pStyle w:val="44"/>
              <w:spacing w:line="240" w:lineRule="auto"/>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V0.3</w:t>
            </w:r>
          </w:p>
        </w:tc>
        <w:tc>
          <w:tcPr>
            <w:tcW w:w="6882" w:type="dxa"/>
            <w:shd w:val="clear" w:color="auto" w:fill="FFFFFF" w:themeFill="background1"/>
            <w:tcMar>
              <w:left w:w="28" w:type="dxa"/>
              <w:right w:w="28" w:type="dxa"/>
            </w:tcMar>
            <w:vAlign w:val="center"/>
          </w:tcPr>
          <w:p w14:paraId="6CCFB6E0">
            <w:pPr>
              <w:pStyle w:val="44"/>
              <w:spacing w:line="240" w:lineRule="auto"/>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调整部分逻辑及表述。</w:t>
            </w:r>
          </w:p>
        </w:tc>
      </w:tr>
      <w:tr w14:paraId="41F2DC53">
        <w:tblPrEx>
          <w:tblBorders>
            <w:top w:val="single" w:color="7F7F7F" w:themeColor="background1" w:themeShade="80" w:sz="4" w:space="0"/>
            <w:left w:val="single" w:color="7F7F7F" w:themeColor="background1" w:themeShade="80" w:sz="4" w:space="0"/>
            <w:bottom w:val="single" w:color="7F7F7F" w:themeColor="background1" w:themeShade="80" w:sz="4" w:space="0"/>
            <w:right w:val="single" w:color="7F7F7F" w:themeColor="background1" w:themeShade="80" w:sz="4" w:space="0"/>
            <w:insideH w:val="single" w:color="7F7F7F" w:themeColor="background1" w:themeShade="80" w:sz="4" w:space="0"/>
            <w:insideV w:val="single" w:color="7F7F7F" w:themeColor="background1" w:themeShade="80" w:sz="4" w:space="0"/>
          </w:tblBorders>
        </w:tblPrEx>
        <w:trPr>
          <w:cantSplit/>
          <w:trHeight w:val="130" w:hRule="atLeast"/>
          <w:jc w:val="center"/>
        </w:trPr>
        <w:tc>
          <w:tcPr>
            <w:tcW w:w="1449" w:type="dxa"/>
            <w:tcMar>
              <w:left w:w="28" w:type="dxa"/>
              <w:right w:w="28" w:type="dxa"/>
            </w:tcMar>
            <w:vAlign w:val="center"/>
          </w:tcPr>
          <w:p w14:paraId="7B2C5E06">
            <w:pPr>
              <w:pStyle w:val="44"/>
              <w:spacing w:line="240" w:lineRule="auto"/>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2025/1/22</w:t>
            </w:r>
          </w:p>
        </w:tc>
        <w:tc>
          <w:tcPr>
            <w:tcW w:w="1059" w:type="dxa"/>
            <w:tcMar>
              <w:left w:w="28" w:type="dxa"/>
              <w:right w:w="28" w:type="dxa"/>
            </w:tcMar>
            <w:vAlign w:val="center"/>
          </w:tcPr>
          <w:p w14:paraId="4890CDB9">
            <w:pPr>
              <w:pStyle w:val="44"/>
              <w:spacing w:line="240" w:lineRule="auto"/>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李威明</w:t>
            </w:r>
          </w:p>
        </w:tc>
        <w:tc>
          <w:tcPr>
            <w:tcW w:w="1070" w:type="dxa"/>
            <w:tcMar>
              <w:left w:w="28" w:type="dxa"/>
              <w:right w:w="28" w:type="dxa"/>
            </w:tcMar>
            <w:vAlign w:val="center"/>
          </w:tcPr>
          <w:p w14:paraId="1DCBF1F1">
            <w:pPr>
              <w:pStyle w:val="44"/>
              <w:spacing w:line="240" w:lineRule="auto"/>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V1.0</w:t>
            </w:r>
          </w:p>
        </w:tc>
        <w:tc>
          <w:tcPr>
            <w:tcW w:w="6882" w:type="dxa"/>
            <w:shd w:val="clear" w:color="auto" w:fill="FFFFFF" w:themeFill="background1"/>
            <w:tcMar>
              <w:left w:w="28" w:type="dxa"/>
              <w:right w:w="28" w:type="dxa"/>
            </w:tcMar>
            <w:vAlign w:val="center"/>
          </w:tcPr>
          <w:p w14:paraId="352E1773">
            <w:pPr>
              <w:pStyle w:val="44"/>
              <w:spacing w:line="240" w:lineRule="auto"/>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新增关于转让通知书文件的获取与存储逻辑；融资协议、回执的后台配置逻辑调整；新增需求，对邮储银行、浙商银行、平安银行、汉口银行还款明细推送逻辑进行统一。</w:t>
            </w:r>
          </w:p>
        </w:tc>
      </w:tr>
      <w:tr w14:paraId="5572B162">
        <w:tblPrEx>
          <w:tblBorders>
            <w:top w:val="single" w:color="7F7F7F" w:themeColor="background1" w:themeShade="80" w:sz="4" w:space="0"/>
            <w:left w:val="single" w:color="7F7F7F" w:themeColor="background1" w:themeShade="80" w:sz="4" w:space="0"/>
            <w:bottom w:val="single" w:color="7F7F7F" w:themeColor="background1" w:themeShade="80" w:sz="4" w:space="0"/>
            <w:right w:val="single" w:color="7F7F7F" w:themeColor="background1" w:themeShade="80" w:sz="4" w:space="0"/>
            <w:insideH w:val="single" w:color="7F7F7F" w:themeColor="background1" w:themeShade="80" w:sz="4" w:space="0"/>
            <w:insideV w:val="single" w:color="7F7F7F" w:themeColor="background1" w:themeShade="80" w:sz="4" w:space="0"/>
          </w:tblBorders>
        </w:tblPrEx>
        <w:trPr>
          <w:cantSplit/>
          <w:trHeight w:val="130" w:hRule="atLeast"/>
          <w:jc w:val="center"/>
        </w:trPr>
        <w:tc>
          <w:tcPr>
            <w:tcW w:w="1449" w:type="dxa"/>
            <w:tcMar>
              <w:left w:w="28" w:type="dxa"/>
              <w:right w:w="28" w:type="dxa"/>
            </w:tcMar>
            <w:vAlign w:val="center"/>
          </w:tcPr>
          <w:p w14:paraId="5A53C305">
            <w:pPr>
              <w:pStyle w:val="44"/>
              <w:spacing w:line="240" w:lineRule="auto"/>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2025/1/22</w:t>
            </w:r>
          </w:p>
        </w:tc>
        <w:tc>
          <w:tcPr>
            <w:tcW w:w="1059" w:type="dxa"/>
            <w:tcMar>
              <w:left w:w="28" w:type="dxa"/>
              <w:right w:w="28" w:type="dxa"/>
            </w:tcMar>
            <w:vAlign w:val="center"/>
          </w:tcPr>
          <w:p w14:paraId="48FD9EBD">
            <w:pPr>
              <w:pStyle w:val="44"/>
              <w:spacing w:line="240" w:lineRule="auto"/>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李威明</w:t>
            </w:r>
          </w:p>
        </w:tc>
        <w:tc>
          <w:tcPr>
            <w:tcW w:w="1070" w:type="dxa"/>
            <w:tcMar>
              <w:left w:w="28" w:type="dxa"/>
              <w:right w:w="28" w:type="dxa"/>
            </w:tcMar>
            <w:vAlign w:val="center"/>
          </w:tcPr>
          <w:p w14:paraId="3A94244D">
            <w:pPr>
              <w:pStyle w:val="44"/>
              <w:spacing w:line="240" w:lineRule="auto"/>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V1.1</w:t>
            </w:r>
          </w:p>
        </w:tc>
        <w:tc>
          <w:tcPr>
            <w:tcW w:w="6882" w:type="dxa"/>
            <w:shd w:val="clear" w:color="auto" w:fill="FFFFFF" w:themeFill="background1"/>
            <w:tcMar>
              <w:left w:w="28" w:type="dxa"/>
              <w:right w:w="28" w:type="dxa"/>
            </w:tcMar>
            <w:vAlign w:val="center"/>
          </w:tcPr>
          <w:p w14:paraId="173107B7">
            <w:pPr>
              <w:pStyle w:val="44"/>
              <w:spacing w:line="240" w:lineRule="auto"/>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调整“客户状态查询”接口逻辑</w:t>
            </w:r>
          </w:p>
        </w:tc>
      </w:tr>
      <w:tr w14:paraId="7694438F">
        <w:tblPrEx>
          <w:tblBorders>
            <w:top w:val="single" w:color="7F7F7F" w:themeColor="background1" w:themeShade="80" w:sz="4" w:space="0"/>
            <w:left w:val="single" w:color="7F7F7F" w:themeColor="background1" w:themeShade="80" w:sz="4" w:space="0"/>
            <w:bottom w:val="single" w:color="7F7F7F" w:themeColor="background1" w:themeShade="80" w:sz="4" w:space="0"/>
            <w:right w:val="single" w:color="7F7F7F" w:themeColor="background1" w:themeShade="80" w:sz="4" w:space="0"/>
            <w:insideH w:val="single" w:color="7F7F7F" w:themeColor="background1" w:themeShade="80" w:sz="4" w:space="0"/>
            <w:insideV w:val="single" w:color="7F7F7F" w:themeColor="background1" w:themeShade="80" w:sz="4" w:space="0"/>
          </w:tblBorders>
        </w:tblPrEx>
        <w:trPr>
          <w:cantSplit/>
          <w:trHeight w:val="130" w:hRule="atLeast"/>
          <w:jc w:val="center"/>
        </w:trPr>
        <w:tc>
          <w:tcPr>
            <w:tcW w:w="1449" w:type="dxa"/>
            <w:tcMar>
              <w:left w:w="28" w:type="dxa"/>
              <w:right w:w="28" w:type="dxa"/>
            </w:tcMar>
            <w:vAlign w:val="center"/>
          </w:tcPr>
          <w:p w14:paraId="18F9E5A9">
            <w:pPr>
              <w:pStyle w:val="44"/>
              <w:spacing w:line="240" w:lineRule="auto"/>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2025/2/8</w:t>
            </w:r>
          </w:p>
        </w:tc>
        <w:tc>
          <w:tcPr>
            <w:tcW w:w="1059" w:type="dxa"/>
            <w:tcMar>
              <w:left w:w="28" w:type="dxa"/>
              <w:right w:w="28" w:type="dxa"/>
            </w:tcMar>
            <w:vAlign w:val="center"/>
          </w:tcPr>
          <w:p w14:paraId="43472A86">
            <w:pPr>
              <w:pStyle w:val="44"/>
              <w:spacing w:line="240" w:lineRule="auto"/>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李威明</w:t>
            </w:r>
          </w:p>
        </w:tc>
        <w:tc>
          <w:tcPr>
            <w:tcW w:w="1070" w:type="dxa"/>
            <w:tcMar>
              <w:left w:w="28" w:type="dxa"/>
              <w:right w:w="28" w:type="dxa"/>
            </w:tcMar>
            <w:vAlign w:val="center"/>
          </w:tcPr>
          <w:p w14:paraId="69EA7D21">
            <w:pPr>
              <w:pStyle w:val="44"/>
              <w:spacing w:line="240" w:lineRule="auto"/>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V1.2</w:t>
            </w:r>
          </w:p>
        </w:tc>
        <w:tc>
          <w:tcPr>
            <w:tcW w:w="6882" w:type="dxa"/>
            <w:shd w:val="clear" w:color="auto" w:fill="FFFFFF" w:themeFill="background1"/>
            <w:tcMar>
              <w:left w:w="28" w:type="dxa"/>
              <w:right w:w="28" w:type="dxa"/>
            </w:tcMar>
            <w:vAlign w:val="center"/>
          </w:tcPr>
          <w:p w14:paraId="6495F6DD">
            <w:pPr>
              <w:pStyle w:val="44"/>
              <w:spacing w:line="240" w:lineRule="auto"/>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对后台关于协议签署、回执签署的配置逻辑进行调整。</w:t>
            </w:r>
          </w:p>
        </w:tc>
      </w:tr>
      <w:tr w14:paraId="0E5511AB">
        <w:tblPrEx>
          <w:tblBorders>
            <w:top w:val="single" w:color="7F7F7F" w:themeColor="background1" w:themeShade="80" w:sz="4" w:space="0"/>
            <w:left w:val="single" w:color="7F7F7F" w:themeColor="background1" w:themeShade="80" w:sz="4" w:space="0"/>
            <w:bottom w:val="single" w:color="7F7F7F" w:themeColor="background1" w:themeShade="80" w:sz="4" w:space="0"/>
            <w:right w:val="single" w:color="7F7F7F" w:themeColor="background1" w:themeShade="80" w:sz="4" w:space="0"/>
            <w:insideH w:val="single" w:color="7F7F7F" w:themeColor="background1" w:themeShade="80" w:sz="4" w:space="0"/>
            <w:insideV w:val="single" w:color="7F7F7F" w:themeColor="background1" w:themeShade="80" w:sz="4" w:space="0"/>
          </w:tblBorders>
        </w:tblPrEx>
        <w:trPr>
          <w:cantSplit/>
          <w:trHeight w:val="130" w:hRule="atLeast"/>
          <w:jc w:val="center"/>
        </w:trPr>
        <w:tc>
          <w:tcPr>
            <w:tcW w:w="1449" w:type="dxa"/>
            <w:tcMar>
              <w:left w:w="28" w:type="dxa"/>
              <w:right w:w="28" w:type="dxa"/>
            </w:tcMar>
            <w:vAlign w:val="center"/>
          </w:tcPr>
          <w:p w14:paraId="10E36CA2">
            <w:pPr>
              <w:pStyle w:val="44"/>
              <w:spacing w:line="240" w:lineRule="auto"/>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2025/2/28</w:t>
            </w:r>
          </w:p>
        </w:tc>
        <w:tc>
          <w:tcPr>
            <w:tcW w:w="1059" w:type="dxa"/>
            <w:tcMar>
              <w:left w:w="28" w:type="dxa"/>
              <w:right w:w="28" w:type="dxa"/>
            </w:tcMar>
            <w:vAlign w:val="center"/>
          </w:tcPr>
          <w:p w14:paraId="0999CBF9">
            <w:pPr>
              <w:pStyle w:val="44"/>
              <w:spacing w:line="240" w:lineRule="auto"/>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李威明</w:t>
            </w:r>
          </w:p>
        </w:tc>
        <w:tc>
          <w:tcPr>
            <w:tcW w:w="1070" w:type="dxa"/>
            <w:tcMar>
              <w:left w:w="28" w:type="dxa"/>
              <w:right w:w="28" w:type="dxa"/>
            </w:tcMar>
            <w:vAlign w:val="center"/>
          </w:tcPr>
          <w:p w14:paraId="166712F3">
            <w:pPr>
              <w:pStyle w:val="44"/>
              <w:spacing w:line="240" w:lineRule="auto"/>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V1.3</w:t>
            </w:r>
          </w:p>
        </w:tc>
        <w:tc>
          <w:tcPr>
            <w:tcW w:w="6882" w:type="dxa"/>
            <w:shd w:val="clear" w:color="auto" w:fill="FFFFFF" w:themeFill="background1"/>
            <w:tcMar>
              <w:left w:w="28" w:type="dxa"/>
              <w:right w:w="28" w:type="dxa"/>
            </w:tcMar>
            <w:vAlign w:val="center"/>
          </w:tcPr>
          <w:p w14:paraId="7F8C9200">
            <w:pPr>
              <w:pStyle w:val="44"/>
              <w:spacing w:line="240" w:lineRule="auto"/>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1）协议预览日期传值格式统一；2）协议预览放款账户取值改为融资方补充账户；3）存在多个合同时，合同编码传值说明；</w:t>
            </w:r>
            <w:del w:id="2" w:author="WM" w:date="2025-03-27T16:54:11Z">
              <w:r>
                <w:rPr>
                  <w:rFonts w:hint="eastAsia" w:ascii="仿宋" w:hAnsi="仿宋" w:eastAsia="仿宋" w:cs="仿宋"/>
                  <w:sz w:val="21"/>
                  <w:szCs w:val="21"/>
                  <w:lang w:val="en-US" w:eastAsia="zh-CN"/>
                </w:rPr>
                <w:delText>4）</w:delText>
              </w:r>
            </w:del>
          </w:p>
        </w:tc>
      </w:tr>
      <w:tr w14:paraId="491B8EE9">
        <w:tblPrEx>
          <w:tblBorders>
            <w:top w:val="single" w:color="7F7F7F" w:themeColor="background1" w:themeShade="80" w:sz="4" w:space="0"/>
            <w:left w:val="single" w:color="7F7F7F" w:themeColor="background1" w:themeShade="80" w:sz="4" w:space="0"/>
            <w:bottom w:val="single" w:color="7F7F7F" w:themeColor="background1" w:themeShade="80" w:sz="4" w:space="0"/>
            <w:right w:val="single" w:color="7F7F7F" w:themeColor="background1" w:themeShade="80" w:sz="4" w:space="0"/>
            <w:insideH w:val="single" w:color="7F7F7F" w:themeColor="background1" w:themeShade="80" w:sz="4" w:space="0"/>
            <w:insideV w:val="single" w:color="7F7F7F" w:themeColor="background1" w:themeShade="80" w:sz="4" w:space="0"/>
          </w:tblBorders>
        </w:tblPrEx>
        <w:trPr>
          <w:cantSplit/>
          <w:trHeight w:val="130" w:hRule="atLeast"/>
          <w:jc w:val="center"/>
          <w:ins w:id="3" w:author="WM" w:date="2025-03-27T16:54:12Z"/>
        </w:trPr>
        <w:tc>
          <w:tcPr>
            <w:tcW w:w="1449" w:type="dxa"/>
            <w:tcMar>
              <w:left w:w="28" w:type="dxa"/>
              <w:right w:w="28" w:type="dxa"/>
            </w:tcMar>
            <w:vAlign w:val="center"/>
          </w:tcPr>
          <w:p w14:paraId="1E261945">
            <w:pPr>
              <w:pStyle w:val="44"/>
              <w:spacing w:line="240" w:lineRule="auto"/>
              <w:jc w:val="center"/>
              <w:rPr>
                <w:ins w:id="4" w:author="WM" w:date="2025-03-27T16:54:12Z"/>
                <w:rFonts w:hint="default" w:ascii="仿宋" w:hAnsi="仿宋" w:eastAsia="仿宋" w:cs="仿宋"/>
                <w:sz w:val="21"/>
                <w:szCs w:val="21"/>
                <w:lang w:val="en-US" w:eastAsia="zh-CN"/>
              </w:rPr>
            </w:pPr>
            <w:ins w:id="5" w:author="WM" w:date="2025-03-27T16:54:15Z">
              <w:r>
                <w:rPr>
                  <w:rFonts w:hint="eastAsia" w:ascii="仿宋" w:hAnsi="仿宋" w:eastAsia="仿宋" w:cs="仿宋"/>
                  <w:sz w:val="21"/>
                  <w:szCs w:val="21"/>
                  <w:lang w:val="en-US" w:eastAsia="zh-CN"/>
                </w:rPr>
                <w:t>2025/3/27</w:t>
              </w:r>
            </w:ins>
          </w:p>
        </w:tc>
        <w:tc>
          <w:tcPr>
            <w:tcW w:w="1059" w:type="dxa"/>
            <w:tcMar>
              <w:left w:w="28" w:type="dxa"/>
              <w:right w:w="28" w:type="dxa"/>
            </w:tcMar>
            <w:vAlign w:val="center"/>
          </w:tcPr>
          <w:p w14:paraId="0D03DB3A">
            <w:pPr>
              <w:pStyle w:val="44"/>
              <w:spacing w:line="240" w:lineRule="auto"/>
              <w:jc w:val="center"/>
              <w:rPr>
                <w:ins w:id="6" w:author="WM" w:date="2025-03-27T16:54:12Z"/>
                <w:rFonts w:hint="default" w:ascii="仿宋" w:hAnsi="仿宋" w:eastAsia="仿宋" w:cs="仿宋"/>
                <w:sz w:val="21"/>
                <w:szCs w:val="21"/>
                <w:lang w:val="en-US" w:eastAsia="zh-CN"/>
              </w:rPr>
            </w:pPr>
            <w:ins w:id="7" w:author="WM" w:date="2025-03-27T16:54:18Z">
              <w:r>
                <w:rPr>
                  <w:rFonts w:hint="eastAsia" w:ascii="仿宋" w:hAnsi="仿宋" w:eastAsia="仿宋" w:cs="仿宋"/>
                  <w:sz w:val="21"/>
                  <w:szCs w:val="21"/>
                  <w:lang w:val="en-US" w:eastAsia="zh-CN"/>
                </w:rPr>
                <w:t>李威明</w:t>
              </w:r>
            </w:ins>
          </w:p>
        </w:tc>
        <w:tc>
          <w:tcPr>
            <w:tcW w:w="1070" w:type="dxa"/>
            <w:tcMar>
              <w:left w:w="28" w:type="dxa"/>
              <w:right w:w="28" w:type="dxa"/>
            </w:tcMar>
            <w:vAlign w:val="center"/>
          </w:tcPr>
          <w:p w14:paraId="48FC4AE2">
            <w:pPr>
              <w:pStyle w:val="44"/>
              <w:spacing w:line="240" w:lineRule="auto"/>
              <w:jc w:val="center"/>
              <w:rPr>
                <w:ins w:id="8" w:author="WM" w:date="2025-03-27T16:54:12Z"/>
                <w:rFonts w:hint="default" w:ascii="仿宋" w:hAnsi="仿宋" w:eastAsia="仿宋" w:cs="仿宋"/>
                <w:sz w:val="21"/>
                <w:szCs w:val="21"/>
                <w:lang w:val="en-US" w:eastAsia="zh-CN"/>
              </w:rPr>
            </w:pPr>
            <w:ins w:id="9" w:author="WM" w:date="2025-03-27T16:54:19Z">
              <w:r>
                <w:rPr>
                  <w:rFonts w:hint="eastAsia" w:ascii="仿宋" w:hAnsi="仿宋" w:eastAsia="仿宋" w:cs="仿宋"/>
                  <w:sz w:val="21"/>
                  <w:szCs w:val="21"/>
                  <w:lang w:val="en-US" w:eastAsia="zh-CN"/>
                </w:rPr>
                <w:t>V1.</w:t>
              </w:r>
            </w:ins>
            <w:ins w:id="10" w:author="WM" w:date="2025-03-27T16:54:20Z">
              <w:r>
                <w:rPr>
                  <w:rFonts w:hint="eastAsia" w:ascii="仿宋" w:hAnsi="仿宋" w:eastAsia="仿宋" w:cs="仿宋"/>
                  <w:sz w:val="21"/>
                  <w:szCs w:val="21"/>
                  <w:lang w:val="en-US" w:eastAsia="zh-CN"/>
                </w:rPr>
                <w:t>4</w:t>
              </w:r>
            </w:ins>
          </w:p>
        </w:tc>
        <w:tc>
          <w:tcPr>
            <w:tcW w:w="6882" w:type="dxa"/>
            <w:shd w:val="clear" w:color="auto" w:fill="FFFFFF" w:themeFill="background1"/>
            <w:tcMar>
              <w:left w:w="28" w:type="dxa"/>
              <w:right w:w="28" w:type="dxa"/>
            </w:tcMar>
            <w:vAlign w:val="center"/>
          </w:tcPr>
          <w:p w14:paraId="7A0BCB9B">
            <w:pPr>
              <w:pStyle w:val="44"/>
              <w:spacing w:line="240" w:lineRule="auto"/>
              <w:rPr>
                <w:ins w:id="11" w:author="WM" w:date="2025-03-27T16:54:12Z"/>
                <w:rFonts w:hint="default" w:ascii="仿宋" w:hAnsi="仿宋" w:eastAsia="仿宋" w:cs="仿宋"/>
                <w:sz w:val="21"/>
                <w:szCs w:val="21"/>
                <w:lang w:val="en-US" w:eastAsia="zh-CN"/>
              </w:rPr>
            </w:pPr>
            <w:ins w:id="12" w:author="WM" w:date="2025-03-27T16:54:22Z">
              <w:r>
                <w:rPr>
                  <w:rFonts w:hint="eastAsia" w:ascii="仿宋" w:hAnsi="仿宋" w:eastAsia="仿宋" w:cs="仿宋"/>
                  <w:sz w:val="21"/>
                  <w:szCs w:val="21"/>
                  <w:lang w:val="en-US" w:eastAsia="zh-CN"/>
                </w:rPr>
                <w:t>根据</w:t>
              </w:r>
            </w:ins>
            <w:ins w:id="13" w:author="WM" w:date="2025-03-27T17:20:11Z">
              <w:r>
                <w:rPr>
                  <w:rFonts w:hint="eastAsia" w:ascii="仿宋" w:hAnsi="仿宋" w:eastAsia="仿宋" w:cs="仿宋"/>
                  <w:sz w:val="21"/>
                  <w:szCs w:val="21"/>
                  <w:lang w:val="en-US" w:eastAsia="zh-CN"/>
                </w:rPr>
                <w:t>测试</w:t>
              </w:r>
            </w:ins>
            <w:ins w:id="14" w:author="WM" w:date="2025-03-27T16:54:29Z">
              <w:bookmarkStart w:id="77" w:name="_GoBack"/>
              <w:bookmarkEnd w:id="77"/>
              <w:r>
                <w:rPr>
                  <w:rFonts w:hint="eastAsia" w:ascii="仿宋" w:hAnsi="仿宋" w:eastAsia="仿宋" w:cs="仿宋"/>
                  <w:sz w:val="21"/>
                  <w:szCs w:val="21"/>
                  <w:lang w:val="en-US" w:eastAsia="zh-CN"/>
                </w:rPr>
                <w:t>反馈的问题</w:t>
              </w:r>
            </w:ins>
            <w:ins w:id="15" w:author="WM" w:date="2025-03-27T16:54:30Z">
              <w:r>
                <w:rPr>
                  <w:rFonts w:hint="eastAsia" w:ascii="仿宋" w:hAnsi="仿宋" w:eastAsia="仿宋" w:cs="仿宋"/>
                  <w:sz w:val="21"/>
                  <w:szCs w:val="21"/>
                  <w:lang w:val="en-US" w:eastAsia="zh-CN"/>
                </w:rPr>
                <w:t>进行</w:t>
              </w:r>
            </w:ins>
            <w:ins w:id="16" w:author="WM" w:date="2025-03-27T16:54:33Z">
              <w:r>
                <w:rPr>
                  <w:rFonts w:hint="eastAsia" w:ascii="仿宋" w:hAnsi="仿宋" w:eastAsia="仿宋" w:cs="仿宋"/>
                  <w:sz w:val="21"/>
                  <w:szCs w:val="21"/>
                  <w:lang w:val="en-US" w:eastAsia="zh-CN"/>
                </w:rPr>
                <w:t>如下调整</w:t>
              </w:r>
            </w:ins>
            <w:ins w:id="17" w:author="WM" w:date="2025-03-27T16:54:34Z">
              <w:r>
                <w:rPr>
                  <w:rFonts w:hint="eastAsia" w:ascii="仿宋" w:hAnsi="仿宋" w:eastAsia="仿宋" w:cs="仿宋"/>
                  <w:sz w:val="21"/>
                  <w:szCs w:val="21"/>
                  <w:lang w:val="en-US" w:eastAsia="zh-CN"/>
                </w:rPr>
                <w:t>：1）</w:t>
              </w:r>
            </w:ins>
            <w:ins w:id="18" w:author="WM" w:date="2025-03-27T17:19:46Z">
              <w:r>
                <w:rPr>
                  <w:rFonts w:hint="eastAsia" w:ascii="仿宋" w:hAnsi="仿宋" w:eastAsia="仿宋" w:cs="仿宋"/>
                  <w:sz w:val="21"/>
                  <w:szCs w:val="21"/>
                  <w:lang w:val="en-US" w:eastAsia="zh-CN"/>
                </w:rPr>
                <w:t>协议</w:t>
              </w:r>
            </w:ins>
            <w:ins w:id="19" w:author="WM" w:date="2025-03-27T17:19:47Z">
              <w:r>
                <w:rPr>
                  <w:rFonts w:hint="eastAsia" w:ascii="仿宋" w:hAnsi="仿宋" w:eastAsia="仿宋" w:cs="仿宋"/>
                  <w:sz w:val="21"/>
                  <w:szCs w:val="21"/>
                  <w:lang w:val="en-US" w:eastAsia="zh-CN"/>
                </w:rPr>
                <w:t>字段</w:t>
              </w:r>
            </w:ins>
            <w:ins w:id="20" w:author="WM" w:date="2025-03-27T17:19:48Z">
              <w:r>
                <w:rPr>
                  <w:rFonts w:hint="eastAsia" w:ascii="仿宋" w:hAnsi="仿宋" w:eastAsia="仿宋" w:cs="仿宋"/>
                  <w:sz w:val="21"/>
                  <w:szCs w:val="21"/>
                  <w:lang w:val="en-US" w:eastAsia="zh-CN"/>
                </w:rPr>
                <w:t>传值</w:t>
              </w:r>
            </w:ins>
            <w:ins w:id="21" w:author="WM" w:date="2025-03-27T17:19:49Z">
              <w:r>
                <w:rPr>
                  <w:rFonts w:hint="eastAsia" w:ascii="仿宋" w:hAnsi="仿宋" w:eastAsia="仿宋" w:cs="仿宋"/>
                  <w:sz w:val="21"/>
                  <w:szCs w:val="21"/>
                  <w:lang w:val="en-US" w:eastAsia="zh-CN"/>
                </w:rPr>
                <w:t>调整</w:t>
              </w:r>
            </w:ins>
            <w:ins w:id="22" w:author="WM" w:date="2025-03-27T17:19:50Z">
              <w:r>
                <w:rPr>
                  <w:rFonts w:hint="eastAsia" w:ascii="仿宋" w:hAnsi="仿宋" w:eastAsia="仿宋" w:cs="仿宋"/>
                  <w:sz w:val="21"/>
                  <w:szCs w:val="21"/>
                  <w:lang w:val="en-US" w:eastAsia="zh-CN"/>
                </w:rPr>
                <w:t>；</w:t>
              </w:r>
            </w:ins>
            <w:ins w:id="23" w:author="WM" w:date="2025-03-27T17:19:40Z">
              <w:r>
                <w:rPr>
                  <w:rFonts w:hint="eastAsia" w:ascii="仿宋" w:hAnsi="仿宋" w:eastAsia="仿宋" w:cs="仿宋"/>
                  <w:sz w:val="21"/>
                  <w:szCs w:val="21"/>
                  <w:lang w:val="en-US" w:eastAsia="zh-CN"/>
                </w:rPr>
                <w:t>2）</w:t>
              </w:r>
            </w:ins>
            <w:ins w:id="24" w:author="WM" w:date="2025-03-27T16:54:39Z">
              <w:r>
                <w:rPr>
                  <w:rFonts w:hint="eastAsia" w:ascii="仿宋" w:hAnsi="仿宋" w:eastAsia="仿宋" w:cs="仿宋"/>
                  <w:sz w:val="21"/>
                  <w:szCs w:val="21"/>
                  <w:lang w:val="en-US" w:eastAsia="zh-CN"/>
                </w:rPr>
                <w:t>修改</w:t>
              </w:r>
            </w:ins>
            <w:ins w:id="25" w:author="WM" w:date="2025-03-27T16:54:42Z">
              <w:r>
                <w:rPr>
                  <w:rFonts w:hint="eastAsia" w:ascii="仿宋" w:hAnsi="仿宋" w:eastAsia="仿宋" w:cs="仿宋"/>
                  <w:sz w:val="21"/>
                  <w:szCs w:val="21"/>
                  <w:lang w:val="en-US" w:eastAsia="zh-CN"/>
                </w:rPr>
                <w:t>笔误</w:t>
              </w:r>
            </w:ins>
            <w:ins w:id="26" w:author="WM" w:date="2025-03-27T16:54:43Z">
              <w:r>
                <w:rPr>
                  <w:rFonts w:hint="eastAsia" w:ascii="仿宋" w:hAnsi="仿宋" w:eastAsia="仿宋" w:cs="仿宋"/>
                  <w:sz w:val="21"/>
                  <w:szCs w:val="21"/>
                  <w:lang w:val="en-US" w:eastAsia="zh-CN"/>
                </w:rPr>
                <w:t>；</w:t>
              </w:r>
            </w:ins>
          </w:p>
        </w:tc>
      </w:tr>
    </w:tbl>
    <w:p w14:paraId="7AF0C4E7">
      <w:pPr>
        <w:widowControl/>
        <w:spacing w:line="240" w:lineRule="auto"/>
        <w:jc w:val="left"/>
        <w:rPr>
          <w:rFonts w:ascii="仿宋" w:hAnsi="仿宋"/>
          <w:sz w:val="22"/>
        </w:rPr>
      </w:pPr>
      <w:r>
        <w:rPr>
          <w:rFonts w:ascii="仿宋" w:hAnsi="仿宋"/>
          <w:sz w:val="22"/>
        </w:rPr>
        <w:br w:type="page"/>
      </w:r>
    </w:p>
    <w:p w14:paraId="254A8CE0">
      <w:pPr>
        <w:jc w:val="center"/>
        <w:rPr>
          <w:rFonts w:ascii="仿宋" w:hAnsi="仿宋"/>
          <w:sz w:val="30"/>
          <w:szCs w:val="30"/>
        </w:rPr>
      </w:pPr>
      <w:r>
        <w:rPr>
          <w:rFonts w:ascii="仿宋" w:hAnsi="仿宋"/>
          <w:sz w:val="30"/>
          <w:szCs w:val="30"/>
        </w:rPr>
        <w:t>目录</w:t>
      </w:r>
    </w:p>
    <w:p w14:paraId="6AF4DCCE">
      <w:pPr>
        <w:pStyle w:val="17"/>
        <w:tabs>
          <w:tab w:val="right" w:leader="dot" w:pos="10466"/>
          <w:tab w:val="clear" w:pos="420"/>
          <w:tab w:val="clear" w:pos="851"/>
          <w:tab w:val="clear" w:pos="8296"/>
        </w:tabs>
      </w:pPr>
      <w:r>
        <w:fldChar w:fldCharType="begin"/>
      </w:r>
      <w:r>
        <w:instrText xml:space="preserve">TOC \o "1-3" \h \u </w:instrText>
      </w:r>
      <w:r>
        <w:fldChar w:fldCharType="separate"/>
      </w:r>
      <w:r>
        <w:fldChar w:fldCharType="begin"/>
      </w:r>
      <w:r>
        <w:instrText xml:space="preserve"> HYPERLINK \l _Toc29983 </w:instrText>
      </w:r>
      <w:r>
        <w:fldChar w:fldCharType="separate"/>
      </w:r>
      <w:r>
        <w:rPr>
          <w:rFonts w:hint="eastAsia" w:eastAsia="仿宋"/>
          <w:i w:val="0"/>
        </w:rPr>
        <w:t xml:space="preserve">第1章 </w:t>
      </w:r>
      <w:r>
        <w:rPr>
          <w:rFonts w:hint="eastAsia"/>
        </w:rPr>
        <w:t>项目介绍</w:t>
      </w:r>
      <w:r>
        <w:tab/>
      </w:r>
      <w:r>
        <w:fldChar w:fldCharType="begin"/>
      </w:r>
      <w:r>
        <w:instrText xml:space="preserve"> PAGEREF _Toc29983 \h </w:instrText>
      </w:r>
      <w:r>
        <w:fldChar w:fldCharType="separate"/>
      </w:r>
      <w:r>
        <w:t>4</w:t>
      </w:r>
      <w:r>
        <w:fldChar w:fldCharType="end"/>
      </w:r>
      <w:r>
        <w:fldChar w:fldCharType="end"/>
      </w:r>
    </w:p>
    <w:p w14:paraId="5EEB30FC">
      <w:pPr>
        <w:pStyle w:val="23"/>
        <w:tabs>
          <w:tab w:val="right" w:leader="dot" w:pos="10466"/>
          <w:tab w:val="clear" w:pos="840"/>
          <w:tab w:val="clear" w:pos="8296"/>
        </w:tabs>
      </w:pPr>
      <w:r>
        <w:fldChar w:fldCharType="begin"/>
      </w:r>
      <w:r>
        <w:instrText xml:space="preserve"> HYPERLINK \l _Toc2604 </w:instrText>
      </w:r>
      <w:r>
        <w:fldChar w:fldCharType="separate"/>
      </w:r>
      <w:r>
        <w:rPr>
          <w:rFonts w:hint="eastAsia" w:eastAsia="仿宋"/>
          <w:i w:val="0"/>
          <w:lang w:val="en-US" w:eastAsia="zh-CN"/>
        </w:rPr>
        <w:t xml:space="preserve">1.1 </w:t>
      </w:r>
      <w:r>
        <w:rPr>
          <w:rFonts w:hint="eastAsia"/>
          <w:lang w:val="en-US" w:eastAsia="zh-CN"/>
        </w:rPr>
        <w:t>需求</w:t>
      </w:r>
      <w:r>
        <w:rPr>
          <w:rFonts w:hint="eastAsia"/>
        </w:rPr>
        <w:t>背景</w:t>
      </w:r>
      <w:r>
        <w:tab/>
      </w:r>
      <w:r>
        <w:fldChar w:fldCharType="begin"/>
      </w:r>
      <w:r>
        <w:instrText xml:space="preserve"> PAGEREF _Toc2604 \h </w:instrText>
      </w:r>
      <w:r>
        <w:fldChar w:fldCharType="separate"/>
      </w:r>
      <w:r>
        <w:t>4</w:t>
      </w:r>
      <w:r>
        <w:fldChar w:fldCharType="end"/>
      </w:r>
      <w:r>
        <w:fldChar w:fldCharType="end"/>
      </w:r>
    </w:p>
    <w:p w14:paraId="0E46B01C">
      <w:pPr>
        <w:pStyle w:val="23"/>
        <w:tabs>
          <w:tab w:val="right" w:leader="dot" w:pos="10466"/>
          <w:tab w:val="clear" w:pos="840"/>
          <w:tab w:val="clear" w:pos="8296"/>
        </w:tabs>
      </w:pPr>
      <w:r>
        <w:fldChar w:fldCharType="begin"/>
      </w:r>
      <w:r>
        <w:instrText xml:space="preserve"> HYPERLINK \l _Toc7463 </w:instrText>
      </w:r>
      <w:r>
        <w:fldChar w:fldCharType="separate"/>
      </w:r>
      <w:r>
        <w:rPr>
          <w:rFonts w:hint="eastAsia" w:eastAsia="仿宋"/>
          <w:i w:val="0"/>
        </w:rPr>
        <w:t xml:space="preserve">1.2 </w:t>
      </w:r>
      <w:r>
        <w:rPr>
          <w:rFonts w:hint="eastAsia"/>
        </w:rPr>
        <w:t>建设目标</w:t>
      </w:r>
      <w:r>
        <w:rPr>
          <w:rFonts w:hint="eastAsia"/>
          <w:lang w:val="en-US" w:eastAsia="zh-CN"/>
        </w:rPr>
        <w:t>及路线</w:t>
      </w:r>
      <w:r>
        <w:tab/>
      </w:r>
      <w:r>
        <w:fldChar w:fldCharType="begin"/>
      </w:r>
      <w:r>
        <w:instrText xml:space="preserve"> PAGEREF _Toc7463 \h </w:instrText>
      </w:r>
      <w:r>
        <w:fldChar w:fldCharType="separate"/>
      </w:r>
      <w:r>
        <w:t>4</w:t>
      </w:r>
      <w:r>
        <w:fldChar w:fldCharType="end"/>
      </w:r>
      <w:r>
        <w:fldChar w:fldCharType="end"/>
      </w:r>
    </w:p>
    <w:p w14:paraId="60A0B077">
      <w:pPr>
        <w:pStyle w:val="23"/>
        <w:tabs>
          <w:tab w:val="right" w:leader="dot" w:pos="10466"/>
          <w:tab w:val="clear" w:pos="840"/>
          <w:tab w:val="clear" w:pos="8296"/>
        </w:tabs>
      </w:pPr>
      <w:r>
        <w:fldChar w:fldCharType="begin"/>
      </w:r>
      <w:r>
        <w:instrText xml:space="preserve"> HYPERLINK \l _Toc29446 </w:instrText>
      </w:r>
      <w:r>
        <w:fldChar w:fldCharType="separate"/>
      </w:r>
      <w:r>
        <w:rPr>
          <w:rFonts w:hint="eastAsia" w:eastAsia="仿宋"/>
          <w:i w:val="0"/>
        </w:rPr>
        <w:t xml:space="preserve">1.3 </w:t>
      </w:r>
      <w:r>
        <w:rPr>
          <w:rFonts w:hint="eastAsia"/>
        </w:rPr>
        <w:t>名词解释</w:t>
      </w:r>
      <w:r>
        <w:tab/>
      </w:r>
      <w:r>
        <w:fldChar w:fldCharType="begin"/>
      </w:r>
      <w:r>
        <w:instrText xml:space="preserve"> PAGEREF _Toc29446 \h </w:instrText>
      </w:r>
      <w:r>
        <w:fldChar w:fldCharType="separate"/>
      </w:r>
      <w:r>
        <w:t>5</w:t>
      </w:r>
      <w:r>
        <w:fldChar w:fldCharType="end"/>
      </w:r>
      <w:r>
        <w:fldChar w:fldCharType="end"/>
      </w:r>
    </w:p>
    <w:p w14:paraId="5FB3739A">
      <w:pPr>
        <w:pStyle w:val="17"/>
        <w:tabs>
          <w:tab w:val="right" w:leader="dot" w:pos="10466"/>
          <w:tab w:val="clear" w:pos="420"/>
          <w:tab w:val="clear" w:pos="851"/>
          <w:tab w:val="clear" w:pos="8296"/>
        </w:tabs>
      </w:pPr>
      <w:r>
        <w:fldChar w:fldCharType="begin"/>
      </w:r>
      <w:r>
        <w:instrText xml:space="preserve"> HYPERLINK \l _Toc30053 </w:instrText>
      </w:r>
      <w:r>
        <w:fldChar w:fldCharType="separate"/>
      </w:r>
      <w:r>
        <w:rPr>
          <w:rFonts w:hint="eastAsia" w:eastAsia="仿宋"/>
          <w:i w:val="0"/>
        </w:rPr>
        <w:t xml:space="preserve">第2章 </w:t>
      </w:r>
      <w:r>
        <w:rPr>
          <w:rFonts w:hint="eastAsia"/>
        </w:rPr>
        <w:t>整体说明</w:t>
      </w:r>
      <w:r>
        <w:tab/>
      </w:r>
      <w:r>
        <w:fldChar w:fldCharType="begin"/>
      </w:r>
      <w:r>
        <w:instrText xml:space="preserve"> PAGEREF _Toc30053 \h </w:instrText>
      </w:r>
      <w:r>
        <w:fldChar w:fldCharType="separate"/>
      </w:r>
      <w:r>
        <w:t>5</w:t>
      </w:r>
      <w:r>
        <w:fldChar w:fldCharType="end"/>
      </w:r>
      <w:r>
        <w:fldChar w:fldCharType="end"/>
      </w:r>
    </w:p>
    <w:p w14:paraId="61EB8196">
      <w:pPr>
        <w:pStyle w:val="23"/>
        <w:tabs>
          <w:tab w:val="right" w:leader="dot" w:pos="10466"/>
          <w:tab w:val="clear" w:pos="840"/>
          <w:tab w:val="clear" w:pos="8296"/>
        </w:tabs>
      </w:pPr>
      <w:r>
        <w:fldChar w:fldCharType="begin"/>
      </w:r>
      <w:r>
        <w:instrText xml:space="preserve"> HYPERLINK \l _Toc4357 </w:instrText>
      </w:r>
      <w:r>
        <w:fldChar w:fldCharType="separate"/>
      </w:r>
      <w:r>
        <w:rPr>
          <w:rFonts w:hint="eastAsia" w:eastAsia="仿宋"/>
          <w:i w:val="0"/>
        </w:rPr>
        <w:t xml:space="preserve">2.1 </w:t>
      </w:r>
      <w:r>
        <w:rPr>
          <w:rFonts w:hint="eastAsia"/>
        </w:rPr>
        <w:t>需求模型</w:t>
      </w:r>
      <w:r>
        <w:tab/>
      </w:r>
      <w:r>
        <w:fldChar w:fldCharType="begin"/>
      </w:r>
      <w:r>
        <w:instrText xml:space="preserve"> PAGEREF _Toc4357 \h </w:instrText>
      </w:r>
      <w:r>
        <w:fldChar w:fldCharType="separate"/>
      </w:r>
      <w:r>
        <w:t>5</w:t>
      </w:r>
      <w:r>
        <w:fldChar w:fldCharType="end"/>
      </w:r>
      <w:r>
        <w:fldChar w:fldCharType="end"/>
      </w:r>
    </w:p>
    <w:p w14:paraId="6569531B">
      <w:pPr>
        <w:pStyle w:val="23"/>
        <w:tabs>
          <w:tab w:val="right" w:leader="dot" w:pos="10466"/>
          <w:tab w:val="clear" w:pos="840"/>
          <w:tab w:val="clear" w:pos="8296"/>
        </w:tabs>
      </w:pPr>
      <w:r>
        <w:fldChar w:fldCharType="begin"/>
      </w:r>
      <w:r>
        <w:instrText xml:space="preserve"> HYPERLINK \l _Toc2527 </w:instrText>
      </w:r>
      <w:r>
        <w:fldChar w:fldCharType="separate"/>
      </w:r>
      <w:r>
        <w:rPr>
          <w:rFonts w:hint="eastAsia" w:ascii="仿宋" w:hAnsi="仿宋" w:eastAsia="仿宋"/>
          <w:i w:val="0"/>
          <w:szCs w:val="21"/>
          <w:lang w:eastAsia="zh-CN"/>
        </w:rPr>
        <w:t xml:space="preserve">2.2 </w:t>
      </w:r>
      <w:r>
        <w:rPr>
          <w:rFonts w:hint="eastAsia"/>
        </w:rPr>
        <w:t>功能结构图</w:t>
      </w:r>
      <w:r>
        <w:tab/>
      </w:r>
      <w:r>
        <w:fldChar w:fldCharType="begin"/>
      </w:r>
      <w:r>
        <w:instrText xml:space="preserve"> PAGEREF _Toc2527 \h </w:instrText>
      </w:r>
      <w:r>
        <w:fldChar w:fldCharType="separate"/>
      </w:r>
      <w:r>
        <w:t>6</w:t>
      </w:r>
      <w:r>
        <w:fldChar w:fldCharType="end"/>
      </w:r>
      <w:r>
        <w:fldChar w:fldCharType="end"/>
      </w:r>
    </w:p>
    <w:p w14:paraId="765B9518">
      <w:pPr>
        <w:pStyle w:val="23"/>
        <w:tabs>
          <w:tab w:val="right" w:leader="dot" w:pos="10466"/>
          <w:tab w:val="clear" w:pos="840"/>
          <w:tab w:val="clear" w:pos="8296"/>
        </w:tabs>
      </w:pPr>
      <w:r>
        <w:fldChar w:fldCharType="begin"/>
      </w:r>
      <w:r>
        <w:instrText xml:space="preserve"> HYPERLINK \l _Toc24654 </w:instrText>
      </w:r>
      <w:r>
        <w:fldChar w:fldCharType="separate"/>
      </w:r>
      <w:r>
        <w:rPr>
          <w:rFonts w:hint="eastAsia" w:ascii="仿宋" w:hAnsi="仿宋" w:eastAsia="仿宋"/>
          <w:i w:val="0"/>
          <w:szCs w:val="21"/>
        </w:rPr>
        <w:t xml:space="preserve">2.3 </w:t>
      </w:r>
      <w:r>
        <w:rPr>
          <w:rFonts w:hint="eastAsia"/>
        </w:rPr>
        <w:t>信息结构图</w:t>
      </w:r>
      <w:r>
        <w:tab/>
      </w:r>
      <w:r>
        <w:fldChar w:fldCharType="begin"/>
      </w:r>
      <w:r>
        <w:instrText xml:space="preserve"> PAGEREF _Toc24654 \h </w:instrText>
      </w:r>
      <w:r>
        <w:fldChar w:fldCharType="separate"/>
      </w:r>
      <w:r>
        <w:t>6</w:t>
      </w:r>
      <w:r>
        <w:fldChar w:fldCharType="end"/>
      </w:r>
      <w:r>
        <w:fldChar w:fldCharType="end"/>
      </w:r>
    </w:p>
    <w:p w14:paraId="30540DDC">
      <w:pPr>
        <w:pStyle w:val="23"/>
        <w:tabs>
          <w:tab w:val="right" w:leader="dot" w:pos="10466"/>
          <w:tab w:val="clear" w:pos="840"/>
          <w:tab w:val="clear" w:pos="8296"/>
        </w:tabs>
      </w:pPr>
      <w:r>
        <w:fldChar w:fldCharType="begin"/>
      </w:r>
      <w:r>
        <w:instrText xml:space="preserve"> HYPERLINK \l _Toc28024 </w:instrText>
      </w:r>
      <w:r>
        <w:fldChar w:fldCharType="separate"/>
      </w:r>
      <w:r>
        <w:rPr>
          <w:rFonts w:hint="eastAsia" w:eastAsia="仿宋"/>
          <w:i w:val="0"/>
          <w:szCs w:val="21"/>
        </w:rPr>
        <w:t xml:space="preserve">2.4 </w:t>
      </w:r>
      <w:r>
        <w:rPr>
          <w:rFonts w:hint="eastAsia"/>
        </w:rPr>
        <w:t>项目范围</w:t>
      </w:r>
      <w:r>
        <w:tab/>
      </w:r>
      <w:r>
        <w:fldChar w:fldCharType="begin"/>
      </w:r>
      <w:r>
        <w:instrText xml:space="preserve"> PAGEREF _Toc28024 \h </w:instrText>
      </w:r>
      <w:r>
        <w:fldChar w:fldCharType="separate"/>
      </w:r>
      <w:r>
        <w:t>6</w:t>
      </w:r>
      <w:r>
        <w:fldChar w:fldCharType="end"/>
      </w:r>
      <w:r>
        <w:fldChar w:fldCharType="end"/>
      </w:r>
    </w:p>
    <w:p w14:paraId="485BAF02">
      <w:pPr>
        <w:pStyle w:val="12"/>
        <w:tabs>
          <w:tab w:val="right" w:leader="dot" w:pos="10466"/>
          <w:tab w:val="clear" w:pos="1260"/>
          <w:tab w:val="clear" w:pos="8296"/>
        </w:tabs>
      </w:pPr>
      <w:r>
        <w:fldChar w:fldCharType="begin"/>
      </w:r>
      <w:r>
        <w:instrText xml:space="preserve"> HYPERLINK \l _Toc23112 </w:instrText>
      </w:r>
      <w:r>
        <w:fldChar w:fldCharType="separate"/>
      </w:r>
      <w:r>
        <w:rPr>
          <w:rFonts w:hint="eastAsia" w:eastAsia="仿宋"/>
          <w:i w:val="0"/>
        </w:rPr>
        <w:t xml:space="preserve">2.4.1 </w:t>
      </w:r>
      <w:r>
        <w:rPr>
          <w:rFonts w:hint="eastAsia"/>
        </w:rPr>
        <w:t>新增功能</w:t>
      </w:r>
      <w:r>
        <w:tab/>
      </w:r>
      <w:r>
        <w:fldChar w:fldCharType="begin"/>
      </w:r>
      <w:r>
        <w:instrText xml:space="preserve"> PAGEREF _Toc23112 \h </w:instrText>
      </w:r>
      <w:r>
        <w:fldChar w:fldCharType="separate"/>
      </w:r>
      <w:r>
        <w:t>6</w:t>
      </w:r>
      <w:r>
        <w:fldChar w:fldCharType="end"/>
      </w:r>
      <w:r>
        <w:fldChar w:fldCharType="end"/>
      </w:r>
    </w:p>
    <w:p w14:paraId="793BCCDA">
      <w:pPr>
        <w:pStyle w:val="12"/>
        <w:tabs>
          <w:tab w:val="right" w:leader="dot" w:pos="10466"/>
          <w:tab w:val="clear" w:pos="1260"/>
          <w:tab w:val="clear" w:pos="8296"/>
        </w:tabs>
      </w:pPr>
      <w:r>
        <w:fldChar w:fldCharType="begin"/>
      </w:r>
      <w:r>
        <w:instrText xml:space="preserve"> HYPERLINK \l _Toc17884 </w:instrText>
      </w:r>
      <w:r>
        <w:fldChar w:fldCharType="separate"/>
      </w:r>
      <w:r>
        <w:rPr>
          <w:rFonts w:hint="eastAsia" w:eastAsia="仿宋"/>
          <w:i w:val="0"/>
        </w:rPr>
        <w:t xml:space="preserve">2.4.2 </w:t>
      </w:r>
      <w:r>
        <w:rPr>
          <w:rFonts w:hint="eastAsia"/>
        </w:rPr>
        <w:t>调整功能</w:t>
      </w:r>
      <w:r>
        <w:tab/>
      </w:r>
      <w:r>
        <w:fldChar w:fldCharType="begin"/>
      </w:r>
      <w:r>
        <w:instrText xml:space="preserve"> PAGEREF _Toc17884 \h </w:instrText>
      </w:r>
      <w:r>
        <w:fldChar w:fldCharType="separate"/>
      </w:r>
      <w:r>
        <w:t>6</w:t>
      </w:r>
      <w:r>
        <w:fldChar w:fldCharType="end"/>
      </w:r>
      <w:r>
        <w:fldChar w:fldCharType="end"/>
      </w:r>
    </w:p>
    <w:p w14:paraId="44275460">
      <w:pPr>
        <w:pStyle w:val="17"/>
        <w:tabs>
          <w:tab w:val="right" w:leader="dot" w:pos="10466"/>
          <w:tab w:val="clear" w:pos="420"/>
          <w:tab w:val="clear" w:pos="851"/>
          <w:tab w:val="clear" w:pos="8296"/>
        </w:tabs>
      </w:pPr>
      <w:r>
        <w:fldChar w:fldCharType="begin"/>
      </w:r>
      <w:r>
        <w:instrText xml:space="preserve"> HYPERLINK \l _Toc24647 </w:instrText>
      </w:r>
      <w:r>
        <w:fldChar w:fldCharType="separate"/>
      </w:r>
      <w:r>
        <w:rPr>
          <w:rFonts w:hint="eastAsia" w:eastAsia="仿宋"/>
          <w:i w:val="0"/>
        </w:rPr>
        <w:t xml:space="preserve">第3章 </w:t>
      </w:r>
      <w:r>
        <w:t>功能需求说明</w:t>
      </w:r>
      <w:r>
        <w:tab/>
      </w:r>
      <w:r>
        <w:fldChar w:fldCharType="begin"/>
      </w:r>
      <w:r>
        <w:instrText xml:space="preserve"> PAGEREF _Toc24647 \h </w:instrText>
      </w:r>
      <w:r>
        <w:fldChar w:fldCharType="separate"/>
      </w:r>
      <w:r>
        <w:t>7</w:t>
      </w:r>
      <w:r>
        <w:fldChar w:fldCharType="end"/>
      </w:r>
      <w:r>
        <w:fldChar w:fldCharType="end"/>
      </w:r>
    </w:p>
    <w:p w14:paraId="60A8AFE5">
      <w:pPr>
        <w:pStyle w:val="23"/>
        <w:tabs>
          <w:tab w:val="right" w:leader="dot" w:pos="10466"/>
          <w:tab w:val="clear" w:pos="840"/>
          <w:tab w:val="clear" w:pos="8296"/>
        </w:tabs>
      </w:pPr>
      <w:r>
        <w:fldChar w:fldCharType="begin"/>
      </w:r>
      <w:r>
        <w:instrText xml:space="preserve"> HYPERLINK \l _Toc24578 </w:instrText>
      </w:r>
      <w:r>
        <w:fldChar w:fldCharType="separate"/>
      </w:r>
      <w:r>
        <w:rPr>
          <w:rFonts w:hint="eastAsia" w:eastAsia="仿宋"/>
          <w:i w:val="0"/>
        </w:rPr>
        <w:t xml:space="preserve">3.1 </w:t>
      </w:r>
      <w:r>
        <w:rPr>
          <w:rFonts w:hint="eastAsia"/>
          <w:lang w:val="en-US" w:eastAsia="zh-CN"/>
        </w:rPr>
        <w:t>平安银行接口对接</w:t>
      </w:r>
      <w:r>
        <w:tab/>
      </w:r>
      <w:r>
        <w:fldChar w:fldCharType="begin"/>
      </w:r>
      <w:r>
        <w:instrText xml:space="preserve"> PAGEREF _Toc24578 \h </w:instrText>
      </w:r>
      <w:r>
        <w:fldChar w:fldCharType="separate"/>
      </w:r>
      <w:r>
        <w:t>7</w:t>
      </w:r>
      <w:r>
        <w:fldChar w:fldCharType="end"/>
      </w:r>
      <w:r>
        <w:fldChar w:fldCharType="end"/>
      </w:r>
    </w:p>
    <w:p w14:paraId="00CD8C30">
      <w:pPr>
        <w:pStyle w:val="12"/>
        <w:tabs>
          <w:tab w:val="right" w:leader="dot" w:pos="10466"/>
          <w:tab w:val="clear" w:pos="1260"/>
          <w:tab w:val="clear" w:pos="8296"/>
        </w:tabs>
      </w:pPr>
      <w:r>
        <w:fldChar w:fldCharType="begin"/>
      </w:r>
      <w:r>
        <w:instrText xml:space="preserve"> HYPERLINK \l _Toc143 </w:instrText>
      </w:r>
      <w:r>
        <w:fldChar w:fldCharType="separate"/>
      </w:r>
      <w:r>
        <w:rPr>
          <w:rFonts w:hint="eastAsia" w:eastAsia="仿宋"/>
          <w:i w:val="0"/>
          <w:lang w:val="en-US" w:eastAsia="zh-CN"/>
        </w:rPr>
        <w:t xml:space="preserve">3.1.1 </w:t>
      </w:r>
      <w:r>
        <w:rPr>
          <w:rFonts w:hint="eastAsia"/>
          <w:lang w:val="en-US" w:eastAsia="zh-CN"/>
        </w:rPr>
        <w:t>对接逻辑</w:t>
      </w:r>
      <w:r>
        <w:tab/>
      </w:r>
      <w:r>
        <w:fldChar w:fldCharType="begin"/>
      </w:r>
      <w:r>
        <w:instrText xml:space="preserve"> PAGEREF _Toc143 \h </w:instrText>
      </w:r>
      <w:r>
        <w:fldChar w:fldCharType="separate"/>
      </w:r>
      <w:r>
        <w:t>7</w:t>
      </w:r>
      <w:r>
        <w:fldChar w:fldCharType="end"/>
      </w:r>
      <w:r>
        <w:fldChar w:fldCharType="end"/>
      </w:r>
    </w:p>
    <w:p w14:paraId="6B435AFE">
      <w:pPr>
        <w:pStyle w:val="12"/>
        <w:tabs>
          <w:tab w:val="right" w:leader="dot" w:pos="10466"/>
          <w:tab w:val="clear" w:pos="1260"/>
          <w:tab w:val="clear" w:pos="8296"/>
        </w:tabs>
      </w:pPr>
      <w:r>
        <w:fldChar w:fldCharType="begin"/>
      </w:r>
      <w:r>
        <w:instrText xml:space="preserve"> HYPERLINK \l _Toc22943 </w:instrText>
      </w:r>
      <w:r>
        <w:fldChar w:fldCharType="separate"/>
      </w:r>
      <w:r>
        <w:rPr>
          <w:rFonts w:hint="eastAsia" w:eastAsia="仿宋"/>
          <w:i w:val="0"/>
          <w:lang w:val="en-US" w:eastAsia="zh-CN"/>
        </w:rPr>
        <w:t xml:space="preserve">3.1.2 </w:t>
      </w:r>
      <w:r>
        <w:rPr>
          <w:rFonts w:hint="eastAsia"/>
          <w:lang w:val="en-US" w:eastAsia="zh-CN"/>
        </w:rPr>
        <w:t>接口描述</w:t>
      </w:r>
      <w:r>
        <w:tab/>
      </w:r>
      <w:r>
        <w:fldChar w:fldCharType="begin"/>
      </w:r>
      <w:r>
        <w:instrText xml:space="preserve"> PAGEREF _Toc22943 \h </w:instrText>
      </w:r>
      <w:r>
        <w:fldChar w:fldCharType="separate"/>
      </w:r>
      <w:r>
        <w:t>7</w:t>
      </w:r>
      <w:r>
        <w:fldChar w:fldCharType="end"/>
      </w:r>
      <w:r>
        <w:fldChar w:fldCharType="end"/>
      </w:r>
    </w:p>
    <w:p w14:paraId="1200B572">
      <w:pPr>
        <w:pStyle w:val="12"/>
        <w:tabs>
          <w:tab w:val="right" w:leader="dot" w:pos="10466"/>
          <w:tab w:val="clear" w:pos="1260"/>
          <w:tab w:val="clear" w:pos="8296"/>
        </w:tabs>
      </w:pPr>
      <w:r>
        <w:fldChar w:fldCharType="begin"/>
      </w:r>
      <w:r>
        <w:instrText xml:space="preserve"> HYPERLINK \l _Toc4217 </w:instrText>
      </w:r>
      <w:r>
        <w:fldChar w:fldCharType="separate"/>
      </w:r>
      <w:r>
        <w:rPr>
          <w:rFonts w:hint="eastAsia" w:eastAsia="仿宋"/>
          <w:i w:val="0"/>
          <w:lang w:val="en-US" w:eastAsia="zh-CN"/>
        </w:rPr>
        <w:t xml:space="preserve">3.1.3 </w:t>
      </w:r>
      <w:r>
        <w:rPr>
          <w:rFonts w:hint="eastAsia"/>
          <w:lang w:val="en-US" w:eastAsia="zh-CN"/>
        </w:rPr>
        <w:t>接口文档</w:t>
      </w:r>
      <w:r>
        <w:tab/>
      </w:r>
      <w:r>
        <w:fldChar w:fldCharType="begin"/>
      </w:r>
      <w:r>
        <w:instrText xml:space="preserve"> PAGEREF _Toc4217 \h </w:instrText>
      </w:r>
      <w:r>
        <w:fldChar w:fldCharType="separate"/>
      </w:r>
      <w:r>
        <w:t>8</w:t>
      </w:r>
      <w:r>
        <w:fldChar w:fldCharType="end"/>
      </w:r>
      <w:r>
        <w:fldChar w:fldCharType="end"/>
      </w:r>
    </w:p>
    <w:p w14:paraId="060ED7E8">
      <w:pPr>
        <w:pStyle w:val="12"/>
        <w:tabs>
          <w:tab w:val="right" w:leader="dot" w:pos="10466"/>
          <w:tab w:val="clear" w:pos="1260"/>
          <w:tab w:val="clear" w:pos="8296"/>
        </w:tabs>
      </w:pPr>
      <w:r>
        <w:fldChar w:fldCharType="begin"/>
      </w:r>
      <w:r>
        <w:instrText xml:space="preserve"> HYPERLINK \l _Toc3896 </w:instrText>
      </w:r>
      <w:r>
        <w:fldChar w:fldCharType="separate"/>
      </w:r>
      <w:r>
        <w:rPr>
          <w:rFonts w:hint="eastAsia" w:eastAsia="仿宋"/>
          <w:i w:val="0"/>
          <w:lang w:val="en-US" w:eastAsia="zh-CN"/>
        </w:rPr>
        <w:t xml:space="preserve">3.1.4 </w:t>
      </w:r>
      <w:r>
        <w:rPr>
          <w:rFonts w:hint="eastAsia"/>
          <w:lang w:val="en-US" w:eastAsia="zh-CN"/>
        </w:rPr>
        <w:t>文件传递</w:t>
      </w:r>
      <w:r>
        <w:tab/>
      </w:r>
      <w:r>
        <w:fldChar w:fldCharType="begin"/>
      </w:r>
      <w:r>
        <w:instrText xml:space="preserve"> PAGEREF _Toc3896 \h </w:instrText>
      </w:r>
      <w:r>
        <w:fldChar w:fldCharType="separate"/>
      </w:r>
      <w:r>
        <w:t>8</w:t>
      </w:r>
      <w:r>
        <w:fldChar w:fldCharType="end"/>
      </w:r>
      <w:r>
        <w:fldChar w:fldCharType="end"/>
      </w:r>
    </w:p>
    <w:p w14:paraId="4B879CB6">
      <w:pPr>
        <w:pStyle w:val="23"/>
        <w:tabs>
          <w:tab w:val="right" w:leader="dot" w:pos="10466"/>
          <w:tab w:val="clear" w:pos="840"/>
          <w:tab w:val="clear" w:pos="8296"/>
        </w:tabs>
      </w:pPr>
      <w:r>
        <w:fldChar w:fldCharType="begin"/>
      </w:r>
      <w:r>
        <w:instrText xml:space="preserve"> HYPERLINK \l _Toc11461 </w:instrText>
      </w:r>
      <w:r>
        <w:fldChar w:fldCharType="separate"/>
      </w:r>
      <w:r>
        <w:rPr>
          <w:rFonts w:hint="eastAsia" w:eastAsia="仿宋"/>
          <w:i w:val="0"/>
        </w:rPr>
        <w:t xml:space="preserve">3.2 </w:t>
      </w:r>
      <w:r>
        <w:rPr>
          <w:rFonts w:hint="eastAsia"/>
          <w:lang w:val="en-US" w:eastAsia="zh-CN"/>
        </w:rPr>
        <w:t>链数功能调整</w:t>
      </w:r>
      <w:r>
        <w:tab/>
      </w:r>
      <w:r>
        <w:fldChar w:fldCharType="begin"/>
      </w:r>
      <w:r>
        <w:instrText xml:space="preserve"> PAGEREF _Toc11461 \h </w:instrText>
      </w:r>
      <w:r>
        <w:fldChar w:fldCharType="separate"/>
      </w:r>
      <w:r>
        <w:t>9</w:t>
      </w:r>
      <w:r>
        <w:fldChar w:fldCharType="end"/>
      </w:r>
      <w:r>
        <w:fldChar w:fldCharType="end"/>
      </w:r>
    </w:p>
    <w:p w14:paraId="79A12E45">
      <w:pPr>
        <w:pStyle w:val="12"/>
        <w:tabs>
          <w:tab w:val="right" w:leader="dot" w:pos="10466"/>
          <w:tab w:val="clear" w:pos="1260"/>
          <w:tab w:val="clear" w:pos="8296"/>
        </w:tabs>
      </w:pPr>
      <w:r>
        <w:fldChar w:fldCharType="begin"/>
      </w:r>
      <w:r>
        <w:instrText xml:space="preserve"> HYPERLINK \l _Toc15284 </w:instrText>
      </w:r>
      <w:r>
        <w:fldChar w:fldCharType="separate"/>
      </w:r>
      <w:r>
        <w:rPr>
          <w:rFonts w:hint="eastAsia" w:eastAsia="仿宋"/>
          <w:i w:val="0"/>
        </w:rPr>
        <w:t xml:space="preserve">3.2.1 </w:t>
      </w:r>
      <w:r>
        <w:rPr>
          <w:rFonts w:hint="eastAsia"/>
          <w:lang w:val="en-US" w:eastAsia="zh-CN"/>
        </w:rPr>
        <w:t>后台配置调整</w:t>
      </w:r>
      <w:r>
        <w:tab/>
      </w:r>
      <w:r>
        <w:fldChar w:fldCharType="begin"/>
      </w:r>
      <w:r>
        <w:instrText xml:space="preserve"> PAGEREF _Toc15284 \h </w:instrText>
      </w:r>
      <w:r>
        <w:fldChar w:fldCharType="separate"/>
      </w:r>
      <w:r>
        <w:t>9</w:t>
      </w:r>
      <w:r>
        <w:fldChar w:fldCharType="end"/>
      </w:r>
      <w:r>
        <w:fldChar w:fldCharType="end"/>
      </w:r>
    </w:p>
    <w:p w14:paraId="76D4CBAF">
      <w:pPr>
        <w:pStyle w:val="12"/>
        <w:tabs>
          <w:tab w:val="right" w:leader="dot" w:pos="10466"/>
          <w:tab w:val="clear" w:pos="1260"/>
          <w:tab w:val="clear" w:pos="8296"/>
        </w:tabs>
      </w:pPr>
      <w:r>
        <w:fldChar w:fldCharType="begin"/>
      </w:r>
      <w:r>
        <w:instrText xml:space="preserve"> HYPERLINK \l _Toc31058 </w:instrText>
      </w:r>
      <w:r>
        <w:fldChar w:fldCharType="separate"/>
      </w:r>
      <w:r>
        <w:rPr>
          <w:rFonts w:hint="eastAsia" w:eastAsia="仿宋"/>
          <w:i w:val="0"/>
        </w:rPr>
        <w:t xml:space="preserve">3.2.2 </w:t>
      </w:r>
      <w:r>
        <w:rPr>
          <w:rFonts w:hint="eastAsia"/>
          <w:lang w:val="en-US" w:eastAsia="zh-CN"/>
        </w:rPr>
        <w:t>建档相关调整</w:t>
      </w:r>
      <w:r>
        <w:tab/>
      </w:r>
      <w:r>
        <w:fldChar w:fldCharType="begin"/>
      </w:r>
      <w:r>
        <w:instrText xml:space="preserve"> PAGEREF _Toc31058 \h </w:instrText>
      </w:r>
      <w:r>
        <w:fldChar w:fldCharType="separate"/>
      </w:r>
      <w:r>
        <w:t>10</w:t>
      </w:r>
      <w:r>
        <w:fldChar w:fldCharType="end"/>
      </w:r>
      <w:r>
        <w:fldChar w:fldCharType="end"/>
      </w:r>
    </w:p>
    <w:p w14:paraId="3CFCDF78">
      <w:pPr>
        <w:pStyle w:val="12"/>
        <w:tabs>
          <w:tab w:val="right" w:leader="dot" w:pos="10466"/>
          <w:tab w:val="clear" w:pos="1260"/>
          <w:tab w:val="clear" w:pos="8296"/>
        </w:tabs>
      </w:pPr>
      <w:r>
        <w:fldChar w:fldCharType="begin"/>
      </w:r>
      <w:r>
        <w:instrText xml:space="preserve"> HYPERLINK \l _Toc23972 </w:instrText>
      </w:r>
      <w:r>
        <w:fldChar w:fldCharType="separate"/>
      </w:r>
      <w:r>
        <w:rPr>
          <w:rFonts w:hint="eastAsia" w:eastAsia="仿宋"/>
          <w:i w:val="0"/>
        </w:rPr>
        <w:t xml:space="preserve">3.2.3 </w:t>
      </w:r>
      <w:r>
        <w:rPr>
          <w:rFonts w:hint="eastAsia"/>
          <w:lang w:val="en-US" w:eastAsia="zh-CN"/>
        </w:rPr>
        <w:t>融资相关调整</w:t>
      </w:r>
      <w:r>
        <w:tab/>
      </w:r>
      <w:r>
        <w:fldChar w:fldCharType="begin"/>
      </w:r>
      <w:r>
        <w:instrText xml:space="preserve"> PAGEREF _Toc23972 \h </w:instrText>
      </w:r>
      <w:r>
        <w:fldChar w:fldCharType="separate"/>
      </w:r>
      <w:r>
        <w:t>11</w:t>
      </w:r>
      <w:r>
        <w:fldChar w:fldCharType="end"/>
      </w:r>
      <w:r>
        <w:fldChar w:fldCharType="end"/>
      </w:r>
    </w:p>
    <w:p w14:paraId="6DA83EA4">
      <w:pPr>
        <w:pStyle w:val="12"/>
        <w:tabs>
          <w:tab w:val="right" w:leader="dot" w:pos="10466"/>
          <w:tab w:val="clear" w:pos="1260"/>
          <w:tab w:val="clear" w:pos="8296"/>
        </w:tabs>
      </w:pPr>
      <w:r>
        <w:fldChar w:fldCharType="begin"/>
      </w:r>
      <w:r>
        <w:instrText xml:space="preserve"> HYPERLINK \l _Toc989 </w:instrText>
      </w:r>
      <w:r>
        <w:fldChar w:fldCharType="separate"/>
      </w:r>
      <w:r>
        <w:rPr>
          <w:rFonts w:hint="eastAsia" w:eastAsia="仿宋"/>
          <w:i w:val="0"/>
        </w:rPr>
        <w:t xml:space="preserve">3.2.4 </w:t>
      </w:r>
      <w:r>
        <w:rPr>
          <w:rFonts w:hint="eastAsia"/>
          <w:lang w:val="en-US" w:eastAsia="zh-CN"/>
        </w:rPr>
        <w:t>还款清分相关调整</w:t>
      </w:r>
      <w:r>
        <w:tab/>
      </w:r>
      <w:r>
        <w:fldChar w:fldCharType="begin"/>
      </w:r>
      <w:r>
        <w:instrText xml:space="preserve"> PAGEREF _Toc989 \h </w:instrText>
      </w:r>
      <w:r>
        <w:fldChar w:fldCharType="separate"/>
      </w:r>
      <w:r>
        <w:t>18</w:t>
      </w:r>
      <w:r>
        <w:fldChar w:fldCharType="end"/>
      </w:r>
      <w:r>
        <w:fldChar w:fldCharType="end"/>
      </w:r>
    </w:p>
    <w:p w14:paraId="747AEA14">
      <w:pPr>
        <w:pStyle w:val="23"/>
        <w:tabs>
          <w:tab w:val="right" w:leader="dot" w:pos="10466"/>
          <w:tab w:val="clear" w:pos="840"/>
          <w:tab w:val="clear" w:pos="8296"/>
        </w:tabs>
      </w:pPr>
      <w:r>
        <w:fldChar w:fldCharType="begin"/>
      </w:r>
      <w:r>
        <w:instrText xml:space="preserve"> HYPERLINK \l _Toc22421 </w:instrText>
      </w:r>
      <w:r>
        <w:fldChar w:fldCharType="separate"/>
      </w:r>
      <w:r>
        <w:rPr>
          <w:rFonts w:hint="eastAsia" w:eastAsia="仿宋"/>
          <w:i w:val="0"/>
        </w:rPr>
        <w:t xml:space="preserve">3.3 </w:t>
      </w:r>
      <w:r>
        <w:rPr>
          <w:rFonts w:hint="eastAsia"/>
          <w:lang w:val="en-US" w:eastAsia="zh-CN"/>
        </w:rPr>
        <w:t>其他调整说明</w:t>
      </w:r>
      <w:r>
        <w:tab/>
      </w:r>
      <w:r>
        <w:fldChar w:fldCharType="begin"/>
      </w:r>
      <w:r>
        <w:instrText xml:space="preserve"> PAGEREF _Toc22421 \h </w:instrText>
      </w:r>
      <w:r>
        <w:fldChar w:fldCharType="separate"/>
      </w:r>
      <w:r>
        <w:t>19</w:t>
      </w:r>
      <w:r>
        <w:fldChar w:fldCharType="end"/>
      </w:r>
      <w:r>
        <w:fldChar w:fldCharType="end"/>
      </w:r>
    </w:p>
    <w:p w14:paraId="0C2DD900">
      <w:pPr>
        <w:pStyle w:val="12"/>
        <w:tabs>
          <w:tab w:val="right" w:leader="dot" w:pos="10466"/>
          <w:tab w:val="clear" w:pos="1260"/>
          <w:tab w:val="clear" w:pos="8296"/>
        </w:tabs>
      </w:pPr>
      <w:r>
        <w:fldChar w:fldCharType="begin"/>
      </w:r>
      <w:r>
        <w:instrText xml:space="preserve"> HYPERLINK \l _Toc2422 </w:instrText>
      </w:r>
      <w:r>
        <w:fldChar w:fldCharType="separate"/>
      </w:r>
      <w:r>
        <w:rPr>
          <w:rFonts w:hint="eastAsia" w:eastAsia="仿宋"/>
          <w:i w:val="0"/>
        </w:rPr>
        <w:t xml:space="preserve">3.3.1 </w:t>
      </w:r>
      <w:r>
        <w:rPr>
          <w:rFonts w:hint="eastAsia"/>
          <w:lang w:val="en-US" w:eastAsia="zh-CN"/>
        </w:rPr>
        <w:t>新增资方通道</w:t>
      </w:r>
      <w:r>
        <w:tab/>
      </w:r>
      <w:r>
        <w:fldChar w:fldCharType="begin"/>
      </w:r>
      <w:r>
        <w:instrText xml:space="preserve"> PAGEREF _Toc2422 \h </w:instrText>
      </w:r>
      <w:r>
        <w:fldChar w:fldCharType="separate"/>
      </w:r>
      <w:r>
        <w:t>19</w:t>
      </w:r>
      <w:r>
        <w:fldChar w:fldCharType="end"/>
      </w:r>
      <w:r>
        <w:fldChar w:fldCharType="end"/>
      </w:r>
    </w:p>
    <w:p w14:paraId="2CC78BFE">
      <w:pPr>
        <w:pStyle w:val="12"/>
        <w:tabs>
          <w:tab w:val="right" w:leader="dot" w:pos="10466"/>
          <w:tab w:val="clear" w:pos="1260"/>
          <w:tab w:val="clear" w:pos="8296"/>
        </w:tabs>
      </w:pPr>
      <w:r>
        <w:fldChar w:fldCharType="begin"/>
      </w:r>
      <w:r>
        <w:instrText xml:space="preserve"> HYPERLINK \l _Toc11304 </w:instrText>
      </w:r>
      <w:r>
        <w:fldChar w:fldCharType="separate"/>
      </w:r>
      <w:r>
        <w:rPr>
          <w:rFonts w:hint="eastAsia" w:eastAsia="仿宋"/>
          <w:i w:val="0"/>
        </w:rPr>
        <w:t xml:space="preserve">3.3.2 </w:t>
      </w:r>
      <w:r>
        <w:rPr>
          <w:rFonts w:hint="eastAsia"/>
          <w:lang w:val="en-US" w:eastAsia="zh-CN"/>
        </w:rPr>
        <w:t>还款明细推送逻辑调整</w:t>
      </w:r>
      <w:r>
        <w:tab/>
      </w:r>
      <w:r>
        <w:fldChar w:fldCharType="begin"/>
      </w:r>
      <w:r>
        <w:instrText xml:space="preserve"> PAGEREF _Toc11304 \h </w:instrText>
      </w:r>
      <w:r>
        <w:fldChar w:fldCharType="separate"/>
      </w:r>
      <w:r>
        <w:t>19</w:t>
      </w:r>
      <w:r>
        <w:fldChar w:fldCharType="end"/>
      </w:r>
      <w:r>
        <w:fldChar w:fldCharType="end"/>
      </w:r>
    </w:p>
    <w:p w14:paraId="1A4B09DE">
      <w:r>
        <w:fldChar w:fldCharType="end"/>
      </w:r>
    </w:p>
    <w:p w14:paraId="2DCB90B1">
      <w:r>
        <w:rPr>
          <w:rFonts w:hint="eastAsia"/>
        </w:rPr>
        <w:br w:type="page"/>
      </w:r>
    </w:p>
    <w:p w14:paraId="561B745A">
      <w:pPr>
        <w:pStyle w:val="2"/>
      </w:pPr>
      <w:bookmarkStart w:id="0" w:name="_Toc24478"/>
      <w:r>
        <w:rPr>
          <w:rFonts w:hint="eastAsia"/>
          <w:lang w:val="en-US" w:eastAsia="zh-CN"/>
        </w:rPr>
        <w:t xml:space="preserve"> </w:t>
      </w:r>
      <w:bookmarkStart w:id="1" w:name="_Toc11810"/>
      <w:bookmarkStart w:id="2" w:name="_Toc29983"/>
      <w:bookmarkStart w:id="3" w:name="_Toc23713"/>
      <w:r>
        <w:rPr>
          <w:rFonts w:hint="eastAsia"/>
        </w:rPr>
        <w:t>项目介绍</w:t>
      </w:r>
      <w:bookmarkEnd w:id="0"/>
      <w:bookmarkEnd w:id="1"/>
      <w:bookmarkEnd w:id="2"/>
      <w:bookmarkEnd w:id="3"/>
    </w:p>
    <w:p w14:paraId="70DFAFEE">
      <w:pPr>
        <w:pStyle w:val="3"/>
        <w:rPr>
          <w:rFonts w:hint="eastAsia"/>
          <w:lang w:val="en-US" w:eastAsia="zh-CN"/>
        </w:rPr>
      </w:pPr>
      <w:r>
        <w:rPr>
          <w:rFonts w:hint="eastAsia"/>
        </w:rPr>
        <w:t xml:space="preserve"> </w:t>
      </w:r>
      <w:bookmarkStart w:id="4" w:name="_Toc2604"/>
      <w:bookmarkStart w:id="5" w:name="_Toc23216"/>
      <w:bookmarkStart w:id="6" w:name="_Toc3935"/>
      <w:bookmarkStart w:id="7" w:name="_Toc23939"/>
      <w:r>
        <w:rPr>
          <w:rFonts w:hint="eastAsia"/>
          <w:lang w:val="en-US" w:eastAsia="zh-CN"/>
        </w:rPr>
        <w:t>需求</w:t>
      </w:r>
      <w:r>
        <w:rPr>
          <w:rFonts w:hint="eastAsia"/>
        </w:rPr>
        <w:t>背景</w:t>
      </w:r>
      <w:bookmarkEnd w:id="4"/>
      <w:bookmarkEnd w:id="5"/>
      <w:bookmarkEnd w:id="6"/>
      <w:bookmarkEnd w:id="7"/>
      <w:bookmarkStart w:id="8" w:name="_Toc24238"/>
    </w:p>
    <w:p w14:paraId="4E8138CC">
      <w:pPr>
        <w:numPr>
          <w:ilvl w:val="0"/>
          <w:numId w:val="0"/>
        </w:numPr>
        <w:ind w:firstLine="420" w:firstLineChars="0"/>
        <w:rPr>
          <w:rFonts w:hint="eastAsia"/>
          <w:lang w:val="en-US" w:eastAsia="zh-CN"/>
        </w:rPr>
      </w:pPr>
      <w:r>
        <w:rPr>
          <w:rFonts w:hint="eastAsia"/>
          <w:lang w:val="en-US" w:eastAsia="zh-CN"/>
        </w:rPr>
        <w:t>公司与平安银行合作，期望实现链数业务的系统直连。</w:t>
      </w:r>
    </w:p>
    <w:p w14:paraId="211C1A0F">
      <w:pPr>
        <w:numPr>
          <w:ilvl w:val="0"/>
          <w:numId w:val="0"/>
        </w:numPr>
        <w:ind w:firstLine="420" w:firstLineChars="0"/>
        <w:rPr>
          <w:rFonts w:hint="eastAsia"/>
          <w:lang w:val="en-US" w:eastAsia="zh-CN"/>
        </w:rPr>
      </w:pPr>
    </w:p>
    <w:bookmarkEnd w:id="8"/>
    <w:p w14:paraId="2F90C410">
      <w:pPr>
        <w:pStyle w:val="3"/>
      </w:pPr>
      <w:r>
        <w:rPr>
          <w:rFonts w:hint="eastAsia"/>
        </w:rPr>
        <w:t xml:space="preserve"> </w:t>
      </w:r>
      <w:bookmarkStart w:id="9" w:name="_Toc13780"/>
      <w:bookmarkStart w:id="10" w:name="_Toc10808"/>
      <w:bookmarkStart w:id="11" w:name="_Toc7463"/>
      <w:bookmarkStart w:id="12" w:name="_Toc9605"/>
      <w:r>
        <w:rPr>
          <w:rFonts w:hint="eastAsia"/>
        </w:rPr>
        <w:t>建设目标</w:t>
      </w:r>
      <w:bookmarkEnd w:id="9"/>
      <w:r>
        <w:rPr>
          <w:rFonts w:hint="eastAsia"/>
          <w:lang w:val="en-US" w:eastAsia="zh-CN"/>
        </w:rPr>
        <w:t>及路线</w:t>
      </w:r>
      <w:bookmarkEnd w:id="10"/>
      <w:bookmarkEnd w:id="11"/>
      <w:bookmarkEnd w:id="12"/>
    </w:p>
    <w:p w14:paraId="47F273B6">
      <w:pPr>
        <w:numPr>
          <w:ilvl w:val="0"/>
          <w:numId w:val="0"/>
        </w:numPr>
        <w:ind w:leftChars="0" w:firstLine="420" w:firstLineChars="0"/>
        <w:rPr>
          <w:rFonts w:hint="eastAsia"/>
          <w:lang w:val="en-US" w:eastAsia="zh-CN"/>
        </w:rPr>
      </w:pPr>
      <w:bookmarkStart w:id="13" w:name="_Toc6443"/>
      <w:r>
        <w:rPr>
          <w:rFonts w:hint="eastAsia"/>
          <w:lang w:val="en-US" w:eastAsia="zh-CN"/>
        </w:rPr>
        <w:t>实现平安银行与平台链数产品接口直连，支持用户在链数产品下提交建档、融资申请，通过接口推送资方。</w:t>
      </w:r>
    </w:p>
    <w:p w14:paraId="40B6217A">
      <w:pPr>
        <w:numPr>
          <w:ilvl w:val="0"/>
          <w:numId w:val="0"/>
        </w:numPr>
        <w:ind w:firstLine="420" w:firstLineChars="0"/>
        <w:rPr>
          <w:rFonts w:hint="eastAsia"/>
          <w:lang w:val="en-US" w:eastAsia="zh-CN"/>
        </w:rPr>
      </w:pPr>
    </w:p>
    <w:p w14:paraId="604B23AF">
      <w:pPr>
        <w:pStyle w:val="3"/>
        <w:rPr>
          <w:rFonts w:hint="eastAsia"/>
        </w:rPr>
      </w:pPr>
      <w:r>
        <w:rPr>
          <w:rFonts w:hint="eastAsia"/>
          <w:lang w:val="en-US" w:eastAsia="zh-CN"/>
        </w:rPr>
        <w:t xml:space="preserve"> </w:t>
      </w:r>
      <w:bookmarkStart w:id="14" w:name="_Toc29446"/>
      <w:bookmarkStart w:id="15" w:name="_Toc31802"/>
      <w:bookmarkStart w:id="16" w:name="_Toc12454"/>
      <w:r>
        <w:rPr>
          <w:rFonts w:hint="eastAsia"/>
        </w:rPr>
        <w:t>名词解释</w:t>
      </w:r>
      <w:bookmarkEnd w:id="13"/>
      <w:bookmarkEnd w:id="14"/>
      <w:bookmarkEnd w:id="15"/>
      <w:bookmarkEnd w:id="16"/>
    </w:p>
    <w:p w14:paraId="69C66E41">
      <w:pPr>
        <w:pStyle w:val="2"/>
      </w:pPr>
      <w:r>
        <w:rPr>
          <w:rFonts w:hint="eastAsia"/>
        </w:rPr>
        <w:t xml:space="preserve"> </w:t>
      </w:r>
      <w:bookmarkStart w:id="17" w:name="_Toc23669"/>
      <w:bookmarkStart w:id="18" w:name="_Toc9907"/>
      <w:bookmarkStart w:id="19" w:name="_Toc30053"/>
      <w:bookmarkStart w:id="20" w:name="_Toc17369"/>
      <w:r>
        <w:rPr>
          <w:rFonts w:hint="eastAsia"/>
        </w:rPr>
        <w:t>整体说明</w:t>
      </w:r>
      <w:bookmarkEnd w:id="17"/>
      <w:bookmarkEnd w:id="18"/>
      <w:bookmarkEnd w:id="19"/>
      <w:bookmarkEnd w:id="20"/>
    </w:p>
    <w:p w14:paraId="30720C05">
      <w:pPr>
        <w:pStyle w:val="3"/>
      </w:pPr>
      <w:r>
        <w:rPr>
          <w:rFonts w:hint="eastAsia"/>
        </w:rPr>
        <w:t xml:space="preserve"> </w:t>
      </w:r>
      <w:bookmarkStart w:id="21" w:name="_Toc9874"/>
      <w:bookmarkStart w:id="22" w:name="_Toc4004"/>
      <w:bookmarkStart w:id="23" w:name="_Toc4357"/>
      <w:bookmarkStart w:id="24" w:name="_Toc30142"/>
      <w:r>
        <w:rPr>
          <w:rFonts w:hint="eastAsia"/>
        </w:rPr>
        <w:t>需求模型</w:t>
      </w:r>
      <w:bookmarkEnd w:id="21"/>
      <w:bookmarkEnd w:id="22"/>
      <w:bookmarkEnd w:id="23"/>
      <w:bookmarkEnd w:id="24"/>
    </w:p>
    <w:p w14:paraId="35529CC5">
      <w:pPr>
        <w:widowControl w:val="0"/>
        <w:numPr>
          <w:ilvl w:val="0"/>
          <w:numId w:val="0"/>
        </w:numPr>
        <w:spacing w:line="360" w:lineRule="auto"/>
        <w:jc w:val="both"/>
      </w:pPr>
      <w:r>
        <w:drawing>
          <wp:inline distT="0" distB="0" distL="114300" distR="114300">
            <wp:extent cx="2118360" cy="7200265"/>
            <wp:effectExtent l="0" t="0" r="2540" b="635"/>
            <wp:docPr id="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pic:cNvPicPr>
                      <a:picLocks noChangeAspect="1"/>
                    </pic:cNvPicPr>
                  </pic:nvPicPr>
                  <pic:blipFill>
                    <a:blip r:embed="rId6"/>
                    <a:stretch>
                      <a:fillRect/>
                    </a:stretch>
                  </pic:blipFill>
                  <pic:spPr>
                    <a:xfrm>
                      <a:off x="0" y="0"/>
                      <a:ext cx="2118360" cy="7200265"/>
                    </a:xfrm>
                    <a:prstGeom prst="rect">
                      <a:avLst/>
                    </a:prstGeom>
                    <a:noFill/>
                    <a:ln>
                      <a:noFill/>
                    </a:ln>
                  </pic:spPr>
                </pic:pic>
              </a:graphicData>
            </a:graphic>
          </wp:inline>
        </w:drawing>
      </w:r>
    </w:p>
    <w:p w14:paraId="1E9A0D68">
      <w:pPr>
        <w:jc w:val="both"/>
        <w:rPr>
          <w:rFonts w:hint="eastAsia" w:ascii="仿宋" w:hAnsi="仿宋"/>
          <w:szCs w:val="21"/>
          <w:lang w:val="en-US" w:eastAsia="zh-CN"/>
        </w:rPr>
      </w:pPr>
      <w:r>
        <w:rPr>
          <w:rFonts w:hint="eastAsia" w:ascii="仿宋" w:hAnsi="仿宋"/>
          <w:szCs w:val="21"/>
          <w:lang w:val="en-US" w:eastAsia="zh-CN"/>
        </w:rPr>
        <w:t>流程图链接：</w:t>
      </w:r>
      <w:r>
        <w:rPr>
          <w:rFonts w:hint="eastAsia" w:ascii="仿宋" w:hAnsi="仿宋"/>
          <w:szCs w:val="21"/>
          <w:lang w:val="en-US" w:eastAsia="zh-CN"/>
        </w:rPr>
        <w:fldChar w:fldCharType="begin"/>
      </w:r>
      <w:r>
        <w:rPr>
          <w:rFonts w:hint="eastAsia" w:ascii="仿宋" w:hAnsi="仿宋"/>
          <w:szCs w:val="21"/>
          <w:lang w:val="en-US" w:eastAsia="zh-CN"/>
        </w:rPr>
        <w:instrText xml:space="preserve"> HYPERLINK "https://aqet3ymzo5.feishu.cn/wiki/GhwQwGMOXiV82HkENxncfdWhnXg?from=from_copylink" </w:instrText>
      </w:r>
      <w:r>
        <w:rPr>
          <w:rFonts w:hint="eastAsia" w:ascii="仿宋" w:hAnsi="仿宋"/>
          <w:szCs w:val="21"/>
          <w:lang w:val="en-US" w:eastAsia="zh-CN"/>
        </w:rPr>
        <w:fldChar w:fldCharType="separate"/>
      </w:r>
      <w:r>
        <w:rPr>
          <w:rStyle w:val="31"/>
          <w:rFonts w:hint="eastAsia" w:ascii="仿宋" w:hAnsi="仿宋"/>
          <w:szCs w:val="21"/>
          <w:lang w:val="en-US" w:eastAsia="zh-CN"/>
        </w:rPr>
        <w:t>https://aqet3ymzo5.feishu.cn/wiki/GhwQwGMOXiV82HkENxncfdWhnXg?from=from_copylink</w:t>
      </w:r>
      <w:r>
        <w:rPr>
          <w:rFonts w:hint="eastAsia" w:ascii="仿宋" w:hAnsi="仿宋"/>
          <w:szCs w:val="21"/>
          <w:lang w:val="en-US" w:eastAsia="zh-CN"/>
        </w:rPr>
        <w:fldChar w:fldCharType="end"/>
      </w:r>
    </w:p>
    <w:p w14:paraId="16714688">
      <w:pPr>
        <w:rPr>
          <w:rFonts w:hint="eastAsia"/>
          <w:lang w:val="en-US" w:eastAsia="zh-CN"/>
        </w:rPr>
      </w:pPr>
      <w:r>
        <w:rPr>
          <w:rFonts w:hint="eastAsia"/>
          <w:lang w:val="en-US" w:eastAsia="zh-CN"/>
        </w:rPr>
        <w:t>流程说明：</w:t>
      </w:r>
    </w:p>
    <w:p w14:paraId="033D5EE7">
      <w:pPr>
        <w:numPr>
          <w:ilvl w:val="0"/>
          <w:numId w:val="8"/>
        </w:numPr>
        <w:rPr>
          <w:rFonts w:hint="default"/>
          <w:lang w:val="en-US" w:eastAsia="zh-CN"/>
        </w:rPr>
      </w:pPr>
      <w:r>
        <w:rPr>
          <w:rFonts w:hint="eastAsia"/>
          <w:lang w:val="en-US" w:eastAsia="zh-CN"/>
        </w:rPr>
        <w:t>本次对接平安银行，在进行关于建档状态的校验判断时，优先调用行方【客户状态查询】接口获取企业在银行侧的建档状态，并根据接口返回的状态码值判断是否给出建档引导或提示。</w:t>
      </w:r>
    </w:p>
    <w:p w14:paraId="116B5E0C">
      <w:pPr>
        <w:numPr>
          <w:ilvl w:val="0"/>
          <w:numId w:val="8"/>
        </w:numPr>
        <w:rPr>
          <w:rFonts w:hint="default"/>
          <w:lang w:val="en-US" w:eastAsia="zh-CN"/>
        </w:rPr>
      </w:pPr>
      <w:r>
        <w:rPr>
          <w:rFonts w:hint="eastAsia"/>
          <w:lang w:val="en-US" w:eastAsia="zh-CN"/>
        </w:rPr>
        <w:t>本次对接平安银行，融资相关的协议所使用的部分参数由平台提供，协议在银行侧生成后通过接口返回做预览，协议的签章动作在银行侧完成，平台在协议签署环节仅作意愿验证。融资单经银行审核放款后，平台可调用接口获取双签版融资协议。</w:t>
      </w:r>
    </w:p>
    <w:p w14:paraId="37E66926">
      <w:pPr>
        <w:numPr>
          <w:ilvl w:val="0"/>
          <w:numId w:val="8"/>
        </w:numPr>
        <w:rPr>
          <w:rFonts w:hint="default"/>
          <w:lang w:val="en-US" w:eastAsia="zh-CN"/>
        </w:rPr>
      </w:pPr>
      <w:r>
        <w:rPr>
          <w:rFonts w:hint="eastAsia"/>
          <w:lang w:val="en-US" w:eastAsia="zh-CN"/>
        </w:rPr>
        <w:t xml:space="preserve">本次对接平安银行，需要给银行推送还款明细，推送明细后，银行会执行划扣动作。若推送明细接口响应字段满足( code = 1 || code = 2 ) &amp;&amp; status = 3，则修改融资单的还款状态为已还款。 </w:t>
      </w:r>
    </w:p>
    <w:p w14:paraId="3F545FE0"/>
    <w:p w14:paraId="46BC4189">
      <w:pPr>
        <w:pStyle w:val="3"/>
        <w:rPr>
          <w:rFonts w:hint="eastAsia" w:ascii="仿宋" w:hAnsi="仿宋"/>
          <w:szCs w:val="21"/>
          <w:lang w:eastAsia="zh-CN"/>
        </w:rPr>
      </w:pPr>
      <w:r>
        <w:rPr>
          <w:rFonts w:hint="eastAsia"/>
        </w:rPr>
        <w:t xml:space="preserve"> </w:t>
      </w:r>
      <w:bookmarkStart w:id="25" w:name="_Toc2527"/>
      <w:bookmarkStart w:id="26" w:name="_Toc16568"/>
      <w:bookmarkStart w:id="27" w:name="_Toc20160"/>
      <w:bookmarkStart w:id="28" w:name="_Toc14261"/>
      <w:r>
        <w:rPr>
          <w:rFonts w:hint="eastAsia"/>
        </w:rPr>
        <w:t>功能结构图</w:t>
      </w:r>
      <w:bookmarkEnd w:id="25"/>
      <w:bookmarkEnd w:id="26"/>
      <w:bookmarkEnd w:id="27"/>
      <w:bookmarkEnd w:id="28"/>
    </w:p>
    <w:p w14:paraId="53C9B69E">
      <w:pPr>
        <w:pStyle w:val="3"/>
        <w:rPr>
          <w:rFonts w:ascii="仿宋" w:hAnsi="仿宋"/>
          <w:szCs w:val="21"/>
        </w:rPr>
      </w:pPr>
      <w:r>
        <w:rPr>
          <w:rFonts w:hint="eastAsia"/>
        </w:rPr>
        <w:t xml:space="preserve"> </w:t>
      </w:r>
      <w:bookmarkStart w:id="29" w:name="_Toc2642"/>
      <w:bookmarkStart w:id="30" w:name="_Toc15169"/>
      <w:bookmarkStart w:id="31" w:name="_Toc3322"/>
      <w:bookmarkStart w:id="32" w:name="_Toc24654"/>
      <w:r>
        <w:rPr>
          <w:rFonts w:hint="eastAsia"/>
        </w:rPr>
        <w:t>信息结构图</w:t>
      </w:r>
      <w:bookmarkEnd w:id="29"/>
      <w:bookmarkEnd w:id="30"/>
      <w:bookmarkEnd w:id="31"/>
      <w:bookmarkEnd w:id="32"/>
    </w:p>
    <w:p w14:paraId="243391F9">
      <w:pPr>
        <w:pStyle w:val="3"/>
        <w:rPr>
          <w:szCs w:val="21"/>
        </w:rPr>
      </w:pPr>
      <w:r>
        <w:rPr>
          <w:rFonts w:hint="eastAsia"/>
        </w:rPr>
        <w:t xml:space="preserve"> </w:t>
      </w:r>
      <w:bookmarkStart w:id="33" w:name="_Toc29006"/>
      <w:bookmarkStart w:id="34" w:name="_Toc28024"/>
      <w:bookmarkStart w:id="35" w:name="_Toc29454"/>
      <w:bookmarkStart w:id="36" w:name="_Toc17150"/>
      <w:r>
        <w:rPr>
          <w:rFonts w:hint="eastAsia"/>
        </w:rPr>
        <w:t>项目范围</w:t>
      </w:r>
      <w:bookmarkEnd w:id="33"/>
      <w:bookmarkEnd w:id="34"/>
      <w:bookmarkEnd w:id="35"/>
      <w:bookmarkEnd w:id="36"/>
    </w:p>
    <w:p w14:paraId="3AB4E67F">
      <w:pPr>
        <w:pStyle w:val="4"/>
      </w:pPr>
      <w:r>
        <w:rPr>
          <w:rFonts w:hint="eastAsia"/>
        </w:rPr>
        <w:t xml:space="preserve"> </w:t>
      </w:r>
      <w:bookmarkStart w:id="37" w:name="_Toc5283"/>
      <w:bookmarkStart w:id="38" w:name="_Toc7273"/>
      <w:bookmarkStart w:id="39" w:name="_Toc10484"/>
      <w:bookmarkStart w:id="40" w:name="_Toc23112"/>
      <w:r>
        <w:rPr>
          <w:rFonts w:hint="eastAsia"/>
        </w:rPr>
        <w:t>新增功能</w:t>
      </w:r>
      <w:bookmarkEnd w:id="37"/>
      <w:bookmarkEnd w:id="38"/>
      <w:bookmarkEnd w:id="39"/>
      <w:bookmarkEnd w:id="40"/>
    </w:p>
    <w:p w14:paraId="4B2A1BB1">
      <w:pPr>
        <w:ind w:firstLine="420" w:firstLineChars="200"/>
        <w:rPr>
          <w:rFonts w:hint="default" w:ascii="仿宋" w:hAnsi="仿宋" w:eastAsia="仿宋"/>
          <w:szCs w:val="21"/>
          <w:lang w:val="en-US" w:eastAsia="zh-CN"/>
        </w:rPr>
      </w:pPr>
      <w:r>
        <w:rPr>
          <w:rFonts w:hint="eastAsia" w:ascii="仿宋" w:hAnsi="仿宋"/>
          <w:szCs w:val="21"/>
          <w:lang w:val="en-US" w:eastAsia="zh-CN"/>
        </w:rPr>
        <w:t>(不涉及)</w:t>
      </w:r>
    </w:p>
    <w:p w14:paraId="1866D8BA">
      <w:pPr>
        <w:pStyle w:val="4"/>
      </w:pPr>
      <w:r>
        <w:rPr>
          <w:rFonts w:hint="eastAsia"/>
        </w:rPr>
        <w:t xml:space="preserve"> </w:t>
      </w:r>
      <w:bookmarkStart w:id="41" w:name="_Toc13184"/>
      <w:bookmarkStart w:id="42" w:name="_Toc13521"/>
      <w:bookmarkStart w:id="43" w:name="_Toc17699"/>
      <w:bookmarkStart w:id="44" w:name="_Toc17884"/>
      <w:r>
        <w:rPr>
          <w:rFonts w:hint="eastAsia"/>
        </w:rPr>
        <w:t>调整功能</w:t>
      </w:r>
      <w:bookmarkEnd w:id="41"/>
      <w:bookmarkEnd w:id="42"/>
      <w:bookmarkEnd w:id="43"/>
      <w:bookmarkEnd w:id="44"/>
    </w:p>
    <w:tbl>
      <w:tblPr>
        <w:tblStyle w:val="28"/>
        <w:tblW w:w="4999" w:type="pct"/>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066"/>
        <w:gridCol w:w="2583"/>
        <w:gridCol w:w="6031"/>
      </w:tblGrid>
      <w:tr w14:paraId="19665E0F">
        <w:trPr>
          <w:jc w:val="center"/>
        </w:trPr>
        <w:tc>
          <w:tcPr>
            <w:tcW w:w="967" w:type="pct"/>
            <w:shd w:val="clear" w:color="auto" w:fill="F1F1F1" w:themeFill="background1" w:themeFillShade="F2"/>
          </w:tcPr>
          <w:p w14:paraId="10ABF620">
            <w:pPr>
              <w:jc w:val="center"/>
              <w:rPr>
                <w:rFonts w:ascii="仿宋" w:hAnsi="仿宋"/>
                <w:b/>
                <w:szCs w:val="21"/>
              </w:rPr>
            </w:pPr>
            <w:r>
              <w:rPr>
                <w:rFonts w:hint="eastAsia" w:ascii="仿宋" w:hAnsi="仿宋"/>
                <w:b/>
                <w:szCs w:val="21"/>
              </w:rPr>
              <w:t>所属终端</w:t>
            </w:r>
          </w:p>
        </w:tc>
        <w:tc>
          <w:tcPr>
            <w:tcW w:w="1209" w:type="pct"/>
            <w:shd w:val="clear" w:color="auto" w:fill="F1F1F1" w:themeFill="background1" w:themeFillShade="F2"/>
            <w:vAlign w:val="center"/>
          </w:tcPr>
          <w:p w14:paraId="321A5D11">
            <w:pPr>
              <w:jc w:val="center"/>
              <w:rPr>
                <w:rFonts w:hint="eastAsia" w:ascii="仿宋" w:hAnsi="仿宋"/>
                <w:b/>
                <w:szCs w:val="21"/>
              </w:rPr>
            </w:pPr>
            <w:r>
              <w:rPr>
                <w:rFonts w:hint="eastAsia" w:ascii="仿宋" w:hAnsi="仿宋"/>
                <w:b/>
                <w:szCs w:val="21"/>
              </w:rPr>
              <w:t>功能名称</w:t>
            </w:r>
          </w:p>
        </w:tc>
        <w:tc>
          <w:tcPr>
            <w:tcW w:w="2823" w:type="pct"/>
            <w:shd w:val="clear" w:color="auto" w:fill="F1F1F1" w:themeFill="background1" w:themeFillShade="F2"/>
          </w:tcPr>
          <w:p w14:paraId="43F7847B">
            <w:pPr>
              <w:jc w:val="center"/>
              <w:rPr>
                <w:rFonts w:ascii="仿宋" w:hAnsi="仿宋"/>
                <w:b/>
                <w:szCs w:val="21"/>
              </w:rPr>
            </w:pPr>
            <w:r>
              <w:rPr>
                <w:rFonts w:hint="eastAsia" w:ascii="仿宋" w:hAnsi="仿宋"/>
                <w:b/>
                <w:szCs w:val="21"/>
              </w:rPr>
              <w:t>说明</w:t>
            </w:r>
          </w:p>
        </w:tc>
      </w:tr>
      <w:tr w14:paraId="0F08ED0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967" w:type="pct"/>
            <w:vAlign w:val="center"/>
          </w:tcPr>
          <w:p w14:paraId="119EC0A0">
            <w:pPr>
              <w:spacing w:line="240" w:lineRule="auto"/>
              <w:jc w:val="center"/>
              <w:rPr>
                <w:rFonts w:hint="default" w:ascii="仿宋" w:hAnsi="仿宋"/>
                <w:szCs w:val="21"/>
                <w:lang w:val="en-US" w:eastAsia="zh-CN"/>
              </w:rPr>
            </w:pPr>
            <w:r>
              <w:rPr>
                <w:rFonts w:hint="eastAsia" w:ascii="仿宋" w:hAnsi="仿宋"/>
                <w:szCs w:val="21"/>
                <w:lang w:val="en-US" w:eastAsia="zh-CN"/>
              </w:rPr>
              <w:t>云链后台</w:t>
            </w:r>
          </w:p>
        </w:tc>
        <w:tc>
          <w:tcPr>
            <w:tcW w:w="1209" w:type="pct"/>
            <w:vAlign w:val="center"/>
          </w:tcPr>
          <w:p w14:paraId="490351AE">
            <w:pPr>
              <w:spacing w:line="240" w:lineRule="auto"/>
              <w:jc w:val="center"/>
              <w:rPr>
                <w:rFonts w:hint="default" w:ascii="仿宋" w:hAnsi="仿宋"/>
                <w:szCs w:val="21"/>
                <w:lang w:val="en-US" w:eastAsia="zh-CN"/>
              </w:rPr>
            </w:pPr>
            <w:r>
              <w:rPr>
                <w:rFonts w:hint="eastAsia" w:ascii="仿宋" w:hAnsi="仿宋"/>
                <w:szCs w:val="21"/>
                <w:lang w:val="en-US" w:eastAsia="zh-CN"/>
              </w:rPr>
              <w:t>链数-金融产品配置</w:t>
            </w:r>
          </w:p>
        </w:tc>
        <w:tc>
          <w:tcPr>
            <w:tcW w:w="2823" w:type="pct"/>
          </w:tcPr>
          <w:p w14:paraId="3380971B">
            <w:pPr>
              <w:numPr>
                <w:ilvl w:val="0"/>
                <w:numId w:val="9"/>
              </w:numPr>
              <w:spacing w:line="240" w:lineRule="auto"/>
              <w:ind w:left="420" w:leftChars="0" w:hanging="420" w:firstLineChars="0"/>
              <w:rPr>
                <w:rFonts w:hint="default" w:ascii="仿宋" w:hAnsi="仿宋" w:eastAsia="仿宋"/>
                <w:szCs w:val="21"/>
                <w:lang w:val="en-US" w:eastAsia="zh-CN"/>
              </w:rPr>
            </w:pPr>
            <w:r>
              <w:rPr>
                <w:rFonts w:hint="eastAsia" w:ascii="仿宋" w:hAnsi="仿宋"/>
                <w:szCs w:val="21"/>
                <w:lang w:val="en-US" w:eastAsia="zh-CN"/>
              </w:rPr>
              <w:t>增加协议签署方式配置</w:t>
            </w:r>
          </w:p>
        </w:tc>
      </w:tr>
      <w:tr w14:paraId="1E1C7E8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967" w:type="pct"/>
            <w:vAlign w:val="center"/>
          </w:tcPr>
          <w:p w14:paraId="6B6DD382">
            <w:pPr>
              <w:spacing w:line="240" w:lineRule="auto"/>
              <w:jc w:val="center"/>
              <w:rPr>
                <w:rFonts w:hint="default" w:ascii="仿宋" w:hAnsi="仿宋"/>
                <w:szCs w:val="21"/>
                <w:lang w:val="en-US" w:eastAsia="zh-CN"/>
              </w:rPr>
            </w:pPr>
            <w:bookmarkStart w:id="45" w:name="_Toc25713"/>
            <w:r>
              <w:rPr>
                <w:rFonts w:hint="eastAsia" w:ascii="仿宋" w:hAnsi="仿宋"/>
                <w:szCs w:val="21"/>
                <w:lang w:val="en-US" w:eastAsia="zh-CN"/>
              </w:rPr>
              <w:t>云链后台</w:t>
            </w:r>
          </w:p>
        </w:tc>
        <w:tc>
          <w:tcPr>
            <w:tcW w:w="1209" w:type="pct"/>
            <w:vAlign w:val="center"/>
          </w:tcPr>
          <w:p w14:paraId="22236525">
            <w:pPr>
              <w:spacing w:line="240" w:lineRule="auto"/>
              <w:jc w:val="center"/>
              <w:rPr>
                <w:rFonts w:hint="default" w:ascii="仿宋" w:hAnsi="仿宋"/>
                <w:szCs w:val="21"/>
                <w:lang w:val="en-US" w:eastAsia="zh-CN"/>
              </w:rPr>
            </w:pPr>
            <w:r>
              <w:rPr>
                <w:rFonts w:hint="eastAsia" w:ascii="仿宋" w:hAnsi="仿宋"/>
                <w:szCs w:val="21"/>
                <w:lang w:val="en-US" w:eastAsia="zh-CN"/>
              </w:rPr>
              <w:t>链数-融资方案配置</w:t>
            </w:r>
          </w:p>
        </w:tc>
        <w:tc>
          <w:tcPr>
            <w:tcW w:w="2823" w:type="pct"/>
          </w:tcPr>
          <w:p w14:paraId="1F9D26D9">
            <w:pPr>
              <w:numPr>
                <w:ilvl w:val="0"/>
                <w:numId w:val="9"/>
              </w:numPr>
              <w:spacing w:line="240" w:lineRule="auto"/>
              <w:ind w:left="420" w:leftChars="0" w:hanging="420" w:firstLineChars="0"/>
              <w:rPr>
                <w:rFonts w:hint="default" w:ascii="仿宋" w:hAnsi="仿宋" w:eastAsia="仿宋"/>
                <w:szCs w:val="21"/>
                <w:lang w:val="en-US" w:eastAsia="zh-CN"/>
              </w:rPr>
            </w:pPr>
            <w:r>
              <w:rPr>
                <w:rFonts w:hint="eastAsia" w:ascii="仿宋" w:hAnsi="仿宋"/>
                <w:szCs w:val="21"/>
                <w:lang w:val="en-US" w:eastAsia="zh-CN"/>
              </w:rPr>
              <w:t>增加回执签署方式配置</w:t>
            </w:r>
          </w:p>
        </w:tc>
      </w:tr>
    </w:tbl>
    <w:p w14:paraId="403FD785">
      <w:pPr>
        <w:ind w:firstLine="420" w:firstLineChars="0"/>
        <w:rPr>
          <w:rFonts w:hint="eastAsia"/>
          <w:lang w:val="en-US" w:eastAsia="zh-CN"/>
        </w:rPr>
      </w:pPr>
    </w:p>
    <w:p w14:paraId="0F4C848A">
      <w:pPr>
        <w:pStyle w:val="2"/>
      </w:pPr>
      <w:bookmarkStart w:id="46" w:name="_Toc9233"/>
      <w:bookmarkStart w:id="47" w:name="_Toc5824"/>
      <w:bookmarkStart w:id="48" w:name="_Toc24647"/>
      <w:r>
        <w:t>功能需求说明</w:t>
      </w:r>
      <w:bookmarkEnd w:id="45"/>
      <w:bookmarkEnd w:id="46"/>
      <w:bookmarkEnd w:id="47"/>
      <w:bookmarkEnd w:id="48"/>
    </w:p>
    <w:p w14:paraId="3896877C">
      <w:pPr>
        <w:pStyle w:val="3"/>
        <w:bidi w:val="0"/>
        <w:ind w:left="425" w:leftChars="0" w:hanging="425" w:firstLineChars="0"/>
      </w:pPr>
      <w:r>
        <w:rPr>
          <w:rFonts w:hint="eastAsia"/>
        </w:rPr>
        <w:t xml:space="preserve"> </w:t>
      </w:r>
      <w:bookmarkStart w:id="49" w:name="_Toc30158"/>
      <w:bookmarkStart w:id="50" w:name="_Toc24578"/>
      <w:r>
        <w:rPr>
          <w:rFonts w:hint="eastAsia"/>
          <w:lang w:val="en-US" w:eastAsia="zh-CN"/>
        </w:rPr>
        <w:t>平安银行接口对接</w:t>
      </w:r>
      <w:bookmarkEnd w:id="49"/>
      <w:bookmarkEnd w:id="50"/>
    </w:p>
    <w:p w14:paraId="10879EED">
      <w:pPr>
        <w:pStyle w:val="4"/>
        <w:keepNext/>
        <w:keepLines/>
        <w:pageBreakBefore w:val="0"/>
        <w:widowControl w:val="0"/>
        <w:kinsoku/>
        <w:wordWrap/>
        <w:overflowPunct/>
        <w:topLinePunct w:val="0"/>
        <w:autoSpaceDE/>
        <w:autoSpaceDN/>
        <w:bidi w:val="0"/>
        <w:adjustRightInd/>
        <w:snapToGrid/>
        <w:ind w:left="425" w:leftChars="0" w:hanging="425" w:firstLineChars="0"/>
        <w:textAlignment w:val="auto"/>
        <w:rPr>
          <w:rFonts w:hint="default"/>
          <w:lang w:val="en-US" w:eastAsia="zh-CN"/>
        </w:rPr>
      </w:pPr>
      <w:r>
        <w:rPr>
          <w:rFonts w:hint="eastAsia"/>
          <w:lang w:val="en-US" w:eastAsia="zh-CN"/>
        </w:rPr>
        <w:t xml:space="preserve"> </w:t>
      </w:r>
      <w:bookmarkStart w:id="51" w:name="_Toc18879"/>
      <w:bookmarkStart w:id="52" w:name="_Toc143"/>
      <w:r>
        <w:rPr>
          <w:rFonts w:hint="eastAsia"/>
          <w:lang w:val="en-US" w:eastAsia="zh-CN"/>
        </w:rPr>
        <w:t>对接逻辑</w:t>
      </w:r>
      <w:bookmarkEnd w:id="51"/>
      <w:bookmarkEnd w:id="52"/>
    </w:p>
    <w:p w14:paraId="39E9CC02">
      <w:pPr>
        <w:rPr>
          <w:rFonts w:hint="default"/>
          <w:lang w:val="en-US" w:eastAsia="zh-CN"/>
        </w:rPr>
      </w:pPr>
      <w:r>
        <w:drawing>
          <wp:inline distT="0" distB="0" distL="114300" distR="114300">
            <wp:extent cx="4673600" cy="7200265"/>
            <wp:effectExtent l="0" t="0" r="0" b="635"/>
            <wp:docPr id="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pic:cNvPicPr>
                      <a:picLocks noChangeAspect="1"/>
                    </pic:cNvPicPr>
                  </pic:nvPicPr>
                  <pic:blipFill>
                    <a:blip r:embed="rId7"/>
                    <a:stretch>
                      <a:fillRect/>
                    </a:stretch>
                  </pic:blipFill>
                  <pic:spPr>
                    <a:xfrm>
                      <a:off x="0" y="0"/>
                      <a:ext cx="4673600" cy="7200265"/>
                    </a:xfrm>
                    <a:prstGeom prst="rect">
                      <a:avLst/>
                    </a:prstGeom>
                    <a:noFill/>
                    <a:ln>
                      <a:noFill/>
                    </a:ln>
                  </pic:spPr>
                </pic:pic>
              </a:graphicData>
            </a:graphic>
          </wp:inline>
        </w:drawing>
      </w:r>
    </w:p>
    <w:p w14:paraId="4057E86F">
      <w:pPr>
        <w:rPr>
          <w:rFonts w:hint="default"/>
          <w:lang w:val="en-US" w:eastAsia="zh-CN"/>
        </w:rPr>
      </w:pPr>
    </w:p>
    <w:p w14:paraId="6A326C61">
      <w:pPr>
        <w:pStyle w:val="4"/>
        <w:keepNext/>
        <w:keepLines/>
        <w:pageBreakBefore w:val="0"/>
        <w:widowControl w:val="0"/>
        <w:kinsoku/>
        <w:wordWrap/>
        <w:overflowPunct/>
        <w:topLinePunct w:val="0"/>
        <w:autoSpaceDE/>
        <w:autoSpaceDN/>
        <w:bidi w:val="0"/>
        <w:adjustRightInd/>
        <w:snapToGrid/>
        <w:ind w:left="425" w:leftChars="0" w:hanging="425" w:firstLineChars="0"/>
        <w:textAlignment w:val="auto"/>
        <w:rPr>
          <w:rFonts w:hint="default"/>
          <w:lang w:val="en-US" w:eastAsia="zh-CN"/>
        </w:rPr>
      </w:pPr>
      <w:r>
        <w:rPr>
          <w:rFonts w:hint="eastAsia"/>
          <w:lang w:val="en-US" w:eastAsia="zh-CN"/>
        </w:rPr>
        <w:t xml:space="preserve"> </w:t>
      </w:r>
      <w:bookmarkStart w:id="53" w:name="_Toc22943"/>
      <w:bookmarkStart w:id="54" w:name="_Toc15242"/>
      <w:r>
        <w:rPr>
          <w:rFonts w:hint="eastAsia"/>
          <w:lang w:val="en-US" w:eastAsia="zh-CN"/>
        </w:rPr>
        <w:t>接口描述</w:t>
      </w:r>
      <w:bookmarkEnd w:id="53"/>
      <w:bookmarkEnd w:id="54"/>
    </w:p>
    <w:p w14:paraId="12FB537E">
      <w:pPr>
        <w:ind w:firstLine="420" w:firstLineChars="0"/>
        <w:rPr>
          <w:rFonts w:hint="eastAsia"/>
          <w:lang w:val="en-US" w:eastAsia="zh-CN"/>
        </w:rPr>
      </w:pPr>
      <w:r>
        <w:rPr>
          <w:rFonts w:hint="eastAsia"/>
          <w:lang w:val="en-US" w:eastAsia="zh-CN"/>
        </w:rPr>
        <w:t>本次链数对接平安银行，对接接口如下：</w:t>
      </w:r>
    </w:p>
    <w:tbl>
      <w:tblPr>
        <w:tblStyle w:val="28"/>
        <w:tblW w:w="4999" w:type="pct"/>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675"/>
        <w:gridCol w:w="1931"/>
        <w:gridCol w:w="1284"/>
        <w:gridCol w:w="6790"/>
      </w:tblGrid>
      <w:tr w14:paraId="657913E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316" w:type="pct"/>
            <w:shd w:val="clear" w:color="auto" w:fill="F1F1F1" w:themeFill="background1" w:themeFillShade="F2"/>
          </w:tcPr>
          <w:p w14:paraId="2D6DBB1F">
            <w:pPr>
              <w:jc w:val="center"/>
              <w:rPr>
                <w:rFonts w:hint="eastAsia" w:ascii="仿宋" w:hAnsi="仿宋" w:eastAsia="仿宋"/>
                <w:b/>
                <w:szCs w:val="21"/>
                <w:lang w:val="en-US" w:eastAsia="zh-CN"/>
              </w:rPr>
            </w:pPr>
            <w:r>
              <w:rPr>
                <w:rFonts w:hint="eastAsia" w:ascii="仿宋" w:hAnsi="仿宋"/>
                <w:b/>
                <w:szCs w:val="21"/>
                <w:lang w:val="en-US" w:eastAsia="zh-CN"/>
              </w:rPr>
              <w:t>序号</w:t>
            </w:r>
          </w:p>
        </w:tc>
        <w:tc>
          <w:tcPr>
            <w:tcW w:w="904" w:type="pct"/>
            <w:shd w:val="clear" w:color="auto" w:fill="F1F1F1" w:themeFill="background1" w:themeFillShade="F2"/>
          </w:tcPr>
          <w:p w14:paraId="281717B2">
            <w:pPr>
              <w:jc w:val="center"/>
              <w:rPr>
                <w:rFonts w:ascii="仿宋" w:hAnsi="仿宋"/>
                <w:b/>
                <w:szCs w:val="21"/>
              </w:rPr>
            </w:pPr>
            <w:r>
              <w:rPr>
                <w:rFonts w:hint="eastAsia" w:ascii="仿宋" w:hAnsi="仿宋"/>
                <w:b/>
                <w:szCs w:val="21"/>
              </w:rPr>
              <w:t>接口名称</w:t>
            </w:r>
          </w:p>
        </w:tc>
        <w:tc>
          <w:tcPr>
            <w:tcW w:w="601" w:type="pct"/>
            <w:shd w:val="clear" w:color="auto" w:fill="F1F1F1" w:themeFill="background1" w:themeFillShade="F2"/>
          </w:tcPr>
          <w:p w14:paraId="10DF99EC">
            <w:pPr>
              <w:jc w:val="center"/>
              <w:rPr>
                <w:rFonts w:hint="default" w:ascii="仿宋" w:hAnsi="仿宋" w:eastAsia="仿宋"/>
                <w:b/>
                <w:szCs w:val="21"/>
                <w:lang w:val="en-US" w:eastAsia="zh-CN"/>
              </w:rPr>
            </w:pPr>
            <w:r>
              <w:rPr>
                <w:rFonts w:hint="eastAsia" w:ascii="仿宋" w:hAnsi="仿宋"/>
                <w:b/>
                <w:szCs w:val="21"/>
                <w:lang w:val="en-US" w:eastAsia="zh-CN"/>
              </w:rPr>
              <w:t>调用关系</w:t>
            </w:r>
          </w:p>
        </w:tc>
        <w:tc>
          <w:tcPr>
            <w:tcW w:w="3178" w:type="pct"/>
            <w:shd w:val="clear" w:color="auto" w:fill="F1F1F1" w:themeFill="background1" w:themeFillShade="F2"/>
          </w:tcPr>
          <w:p w14:paraId="05D2F88D">
            <w:pPr>
              <w:jc w:val="center"/>
              <w:rPr>
                <w:rFonts w:ascii="仿宋" w:hAnsi="仿宋"/>
                <w:b/>
                <w:szCs w:val="21"/>
              </w:rPr>
            </w:pPr>
            <w:r>
              <w:rPr>
                <w:rFonts w:hint="eastAsia" w:ascii="仿宋" w:hAnsi="仿宋"/>
                <w:b/>
                <w:szCs w:val="21"/>
                <w:shd w:val="clear" w:fill="F1F1F1" w:themeFill="background1" w:themeFillShade="F2"/>
              </w:rPr>
              <w:t>说明</w:t>
            </w:r>
          </w:p>
        </w:tc>
      </w:tr>
      <w:tr w14:paraId="1D9A08A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316" w:type="pct"/>
            <w:vAlign w:val="center"/>
          </w:tcPr>
          <w:p w14:paraId="7822AD3E">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1</w:t>
            </w:r>
          </w:p>
        </w:tc>
        <w:tc>
          <w:tcPr>
            <w:tcW w:w="904" w:type="pct"/>
            <w:vAlign w:val="center"/>
          </w:tcPr>
          <w:p w14:paraId="096147B8">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客户状态查询</w:t>
            </w:r>
          </w:p>
        </w:tc>
        <w:tc>
          <w:tcPr>
            <w:tcW w:w="601" w:type="pct"/>
            <w:vAlign w:val="center"/>
          </w:tcPr>
          <w:p w14:paraId="1CFC987A">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云链→银行</w:t>
            </w:r>
          </w:p>
        </w:tc>
        <w:tc>
          <w:tcPr>
            <w:tcW w:w="3178" w:type="pct"/>
            <w:vAlign w:val="center"/>
          </w:tcPr>
          <w:p w14:paraId="748025BF">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default" w:ascii="仿宋" w:hAnsi="仿宋" w:cs="仿宋"/>
                <w:i w:val="0"/>
                <w:iCs w:val="0"/>
                <w:color w:val="000000"/>
                <w:kern w:val="2"/>
                <w:sz w:val="21"/>
                <w:szCs w:val="21"/>
                <w:u w:val="none"/>
                <w:lang w:val="en-US" w:eastAsia="zh-CN" w:bidi="ar-SA"/>
              </w:rPr>
              <w:t>融资方平台在推送融资信息之前，可以调用该接口查询供应商和核心企业是否已注册。只有核心企业+供应商已注册完成才会返回注册成功。</w:t>
            </w:r>
          </w:p>
        </w:tc>
      </w:tr>
      <w:tr w14:paraId="51FAF10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316" w:type="pct"/>
            <w:vAlign w:val="center"/>
          </w:tcPr>
          <w:p w14:paraId="40B379A7">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2</w:t>
            </w:r>
          </w:p>
        </w:tc>
        <w:tc>
          <w:tcPr>
            <w:tcW w:w="904" w:type="pct"/>
            <w:shd w:val="clear" w:color="auto" w:fill="auto"/>
            <w:vAlign w:val="center"/>
          </w:tcPr>
          <w:p w14:paraId="3FE4E86D">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客户注册邀约</w:t>
            </w:r>
          </w:p>
        </w:tc>
        <w:tc>
          <w:tcPr>
            <w:tcW w:w="601" w:type="pct"/>
            <w:vAlign w:val="center"/>
          </w:tcPr>
          <w:p w14:paraId="1CB289A8">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云链→银行</w:t>
            </w:r>
          </w:p>
        </w:tc>
        <w:tc>
          <w:tcPr>
            <w:tcW w:w="3178" w:type="pct"/>
            <w:vAlign w:val="center"/>
          </w:tcPr>
          <w:p w14:paraId="1BA0DC5A">
            <w:pPr>
              <w:keepNext w:val="0"/>
              <w:keepLines w:val="0"/>
              <w:widowControl/>
              <w:suppressLineNumbers w:val="0"/>
              <w:spacing w:line="240" w:lineRule="auto"/>
              <w:jc w:val="left"/>
              <w:textAlignment w:val="center"/>
              <w:rPr>
                <w:rFonts w:hint="eastAsia" w:ascii="仿宋" w:hAnsi="仿宋" w:cs="仿宋"/>
                <w:i w:val="0"/>
                <w:iCs w:val="0"/>
                <w:color w:val="000000"/>
                <w:kern w:val="2"/>
                <w:sz w:val="21"/>
                <w:szCs w:val="21"/>
                <w:u w:val="none"/>
                <w:lang w:val="en-US" w:eastAsia="zh-CN" w:bidi="ar-SA"/>
              </w:rPr>
            </w:pPr>
            <w:r>
              <w:rPr>
                <w:rFonts w:hint="default" w:ascii="仿宋" w:hAnsi="仿宋" w:cs="仿宋"/>
                <w:i w:val="0"/>
                <w:iCs w:val="0"/>
                <w:color w:val="000000"/>
                <w:kern w:val="2"/>
                <w:sz w:val="21"/>
                <w:szCs w:val="21"/>
                <w:u w:val="none"/>
                <w:lang w:val="en-US" w:eastAsia="zh-CN" w:bidi="ar-SA"/>
              </w:rPr>
              <w:t>初次注册，企业发起基础信息推送请求给银行生成邀约任务,企业联系人收到邀约链接</w:t>
            </w:r>
          </w:p>
        </w:tc>
      </w:tr>
      <w:tr w14:paraId="19A74BC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316" w:type="pct"/>
            <w:vAlign w:val="center"/>
          </w:tcPr>
          <w:p w14:paraId="60CE3D58">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3</w:t>
            </w:r>
          </w:p>
        </w:tc>
        <w:tc>
          <w:tcPr>
            <w:tcW w:w="904" w:type="pct"/>
            <w:shd w:val="clear" w:color="auto" w:fill="auto"/>
            <w:vAlign w:val="center"/>
          </w:tcPr>
          <w:p w14:paraId="09DFB0DE">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建档结果通知</w:t>
            </w:r>
          </w:p>
        </w:tc>
        <w:tc>
          <w:tcPr>
            <w:tcW w:w="601" w:type="pct"/>
            <w:vAlign w:val="center"/>
          </w:tcPr>
          <w:p w14:paraId="1B3A8E2F">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银行→云链</w:t>
            </w:r>
          </w:p>
        </w:tc>
        <w:tc>
          <w:tcPr>
            <w:tcW w:w="3178" w:type="pct"/>
            <w:vAlign w:val="center"/>
          </w:tcPr>
          <w:p w14:paraId="5B265000">
            <w:pPr>
              <w:keepNext w:val="0"/>
              <w:keepLines w:val="0"/>
              <w:widowControl/>
              <w:suppressLineNumbers w:val="0"/>
              <w:spacing w:line="240" w:lineRule="auto"/>
              <w:jc w:val="left"/>
              <w:textAlignment w:val="center"/>
              <w:rPr>
                <w:rFonts w:hint="eastAsia" w:ascii="仿宋" w:hAnsi="仿宋" w:cs="仿宋"/>
                <w:i w:val="0"/>
                <w:iCs w:val="0"/>
                <w:color w:val="000000"/>
                <w:kern w:val="2"/>
                <w:sz w:val="21"/>
                <w:szCs w:val="21"/>
                <w:u w:val="none"/>
                <w:lang w:val="en-US" w:eastAsia="zh-CN" w:bidi="ar-SA"/>
              </w:rPr>
            </w:pPr>
            <w:r>
              <w:rPr>
                <w:rFonts w:hint="default" w:ascii="仿宋" w:hAnsi="仿宋" w:cs="仿宋"/>
                <w:i w:val="0"/>
                <w:iCs w:val="0"/>
                <w:color w:val="000000"/>
                <w:kern w:val="2"/>
                <w:sz w:val="21"/>
                <w:szCs w:val="21"/>
                <w:u w:val="none"/>
                <w:lang w:val="en-US" w:eastAsia="zh-CN" w:bidi="ar-SA"/>
              </w:rPr>
              <w:t>融资方平台发起客户注册邀约申请，好链处理完返回建档结果</w:t>
            </w:r>
          </w:p>
        </w:tc>
      </w:tr>
      <w:tr w14:paraId="7448663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316" w:type="pct"/>
            <w:vAlign w:val="center"/>
          </w:tcPr>
          <w:p w14:paraId="346BFCC0">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4</w:t>
            </w:r>
          </w:p>
        </w:tc>
        <w:tc>
          <w:tcPr>
            <w:tcW w:w="904" w:type="pct"/>
            <w:shd w:val="clear" w:color="auto" w:fill="auto"/>
            <w:vAlign w:val="center"/>
          </w:tcPr>
          <w:p w14:paraId="279D00A4">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协议预览</w:t>
            </w:r>
          </w:p>
        </w:tc>
        <w:tc>
          <w:tcPr>
            <w:tcW w:w="601" w:type="pct"/>
            <w:vAlign w:val="center"/>
          </w:tcPr>
          <w:p w14:paraId="3A661DA7">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云链→银行</w:t>
            </w:r>
          </w:p>
        </w:tc>
        <w:tc>
          <w:tcPr>
            <w:tcW w:w="3178" w:type="pct"/>
            <w:vAlign w:val="center"/>
          </w:tcPr>
          <w:p w14:paraId="1EBB528E">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default" w:ascii="仿宋" w:hAnsi="仿宋" w:cs="仿宋"/>
                <w:i w:val="0"/>
                <w:iCs w:val="0"/>
                <w:color w:val="000000"/>
                <w:kern w:val="2"/>
                <w:sz w:val="21"/>
                <w:szCs w:val="21"/>
                <w:u w:val="none"/>
                <w:lang w:val="en-US" w:eastAsia="zh-CN" w:bidi="ar-SA"/>
              </w:rPr>
              <w:t>融资申请前，预览融资协议，调用该接口，协议内容按照协议参数序号章节填入对应的内容。</w:t>
            </w:r>
          </w:p>
        </w:tc>
      </w:tr>
      <w:tr w14:paraId="4261045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316" w:type="pct"/>
            <w:vAlign w:val="center"/>
          </w:tcPr>
          <w:p w14:paraId="57995BFA">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5</w:t>
            </w:r>
          </w:p>
        </w:tc>
        <w:tc>
          <w:tcPr>
            <w:tcW w:w="904" w:type="pct"/>
            <w:vAlign w:val="center"/>
          </w:tcPr>
          <w:p w14:paraId="7E3FA216">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协议附件预览</w:t>
            </w:r>
          </w:p>
        </w:tc>
        <w:tc>
          <w:tcPr>
            <w:tcW w:w="601" w:type="pct"/>
            <w:vAlign w:val="center"/>
          </w:tcPr>
          <w:p w14:paraId="09A8F045">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云链→银行</w:t>
            </w:r>
          </w:p>
        </w:tc>
        <w:tc>
          <w:tcPr>
            <w:tcW w:w="3178" w:type="pct"/>
            <w:vAlign w:val="center"/>
          </w:tcPr>
          <w:p w14:paraId="17177FE9">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default" w:ascii="仿宋" w:hAnsi="仿宋" w:cs="仿宋"/>
                <w:i w:val="0"/>
                <w:iCs w:val="0"/>
                <w:color w:val="000000"/>
                <w:kern w:val="2"/>
                <w:sz w:val="21"/>
                <w:szCs w:val="21"/>
                <w:u w:val="none"/>
                <w:lang w:val="en-US" w:eastAsia="zh-CN" w:bidi="ar-SA"/>
              </w:rPr>
              <w:t>融资申请前，调用该接口生成对应的协议附件。</w:t>
            </w:r>
          </w:p>
        </w:tc>
      </w:tr>
      <w:tr w14:paraId="07CFE76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316" w:type="pct"/>
            <w:vAlign w:val="center"/>
          </w:tcPr>
          <w:p w14:paraId="338BF5AD">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6</w:t>
            </w:r>
          </w:p>
        </w:tc>
        <w:tc>
          <w:tcPr>
            <w:tcW w:w="904" w:type="pct"/>
            <w:vAlign w:val="center"/>
          </w:tcPr>
          <w:p w14:paraId="4217454B">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发送手机验证码</w:t>
            </w:r>
          </w:p>
        </w:tc>
        <w:tc>
          <w:tcPr>
            <w:tcW w:w="601" w:type="pct"/>
            <w:vAlign w:val="center"/>
          </w:tcPr>
          <w:p w14:paraId="33ED34A2">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云链→银行</w:t>
            </w:r>
          </w:p>
        </w:tc>
        <w:tc>
          <w:tcPr>
            <w:tcW w:w="3178" w:type="pct"/>
            <w:vAlign w:val="center"/>
          </w:tcPr>
          <w:p w14:paraId="013D0A41">
            <w:pPr>
              <w:keepNext w:val="0"/>
              <w:keepLines w:val="0"/>
              <w:widowControl/>
              <w:suppressLineNumbers w:val="0"/>
              <w:spacing w:line="240" w:lineRule="auto"/>
              <w:jc w:val="left"/>
              <w:textAlignment w:val="center"/>
              <w:rPr>
                <w:rFonts w:hint="eastAsia" w:ascii="仿宋" w:hAnsi="仿宋" w:cs="仿宋"/>
                <w:i w:val="0"/>
                <w:iCs w:val="0"/>
                <w:color w:val="000000"/>
                <w:kern w:val="2"/>
                <w:sz w:val="21"/>
                <w:szCs w:val="21"/>
                <w:u w:val="none"/>
                <w:lang w:val="en-US" w:eastAsia="zh-CN" w:bidi="ar-SA"/>
              </w:rPr>
            </w:pPr>
            <w:r>
              <w:rPr>
                <w:rFonts w:hint="default" w:ascii="仿宋" w:hAnsi="仿宋" w:cs="仿宋"/>
                <w:i w:val="0"/>
                <w:iCs w:val="0"/>
                <w:color w:val="000000"/>
                <w:kern w:val="2"/>
                <w:sz w:val="21"/>
                <w:szCs w:val="21"/>
                <w:u w:val="none"/>
                <w:lang w:val="en-US" w:eastAsia="zh-CN" w:bidi="ar-SA"/>
              </w:rPr>
              <w:t>融资方平台在推送融资信息之前，调用该接口发送验证码到供应商手机号。</w:t>
            </w:r>
          </w:p>
        </w:tc>
      </w:tr>
      <w:tr w14:paraId="5D5B709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316" w:type="pct"/>
            <w:vAlign w:val="center"/>
          </w:tcPr>
          <w:p w14:paraId="194AFD51">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7</w:t>
            </w:r>
          </w:p>
        </w:tc>
        <w:tc>
          <w:tcPr>
            <w:tcW w:w="904" w:type="pct"/>
            <w:vAlign w:val="center"/>
          </w:tcPr>
          <w:p w14:paraId="4A2601E4">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验证码校验</w:t>
            </w:r>
          </w:p>
        </w:tc>
        <w:tc>
          <w:tcPr>
            <w:tcW w:w="601" w:type="pct"/>
            <w:vAlign w:val="center"/>
          </w:tcPr>
          <w:p w14:paraId="689C28CE">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云链→银行</w:t>
            </w:r>
          </w:p>
        </w:tc>
        <w:tc>
          <w:tcPr>
            <w:tcW w:w="3178" w:type="pct"/>
            <w:vAlign w:val="center"/>
          </w:tcPr>
          <w:p w14:paraId="38D787B6">
            <w:pPr>
              <w:keepNext w:val="0"/>
              <w:keepLines w:val="0"/>
              <w:widowControl/>
              <w:suppressLineNumbers w:val="0"/>
              <w:spacing w:line="240" w:lineRule="auto"/>
              <w:jc w:val="left"/>
              <w:textAlignment w:val="center"/>
              <w:rPr>
                <w:rFonts w:hint="eastAsia" w:ascii="仿宋" w:hAnsi="仿宋" w:cs="仿宋"/>
                <w:i w:val="0"/>
                <w:iCs w:val="0"/>
                <w:color w:val="000000"/>
                <w:kern w:val="2"/>
                <w:sz w:val="21"/>
                <w:szCs w:val="21"/>
                <w:u w:val="none"/>
                <w:lang w:val="en-US" w:eastAsia="zh-CN" w:bidi="ar-SA"/>
              </w:rPr>
            </w:pPr>
            <w:r>
              <w:rPr>
                <w:rFonts w:hint="default" w:ascii="仿宋" w:hAnsi="仿宋" w:cs="仿宋"/>
                <w:i w:val="0"/>
                <w:iCs w:val="0"/>
                <w:color w:val="000000"/>
                <w:kern w:val="2"/>
                <w:sz w:val="21"/>
                <w:szCs w:val="21"/>
                <w:u w:val="none"/>
                <w:lang w:val="en-US" w:eastAsia="zh-CN" w:bidi="ar-SA"/>
              </w:rPr>
              <w:t>融资方平台在触发发送手机验证码，调用该接口验证供应商手机号收到的验证码。验证次数默认为5，超过需要重新获取。</w:t>
            </w:r>
          </w:p>
        </w:tc>
      </w:tr>
      <w:tr w14:paraId="09E9367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316" w:type="pct"/>
            <w:vAlign w:val="center"/>
          </w:tcPr>
          <w:p w14:paraId="15C3663E">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8</w:t>
            </w:r>
          </w:p>
        </w:tc>
        <w:tc>
          <w:tcPr>
            <w:tcW w:w="904" w:type="pct"/>
            <w:vAlign w:val="center"/>
          </w:tcPr>
          <w:p w14:paraId="53B261E5">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融资额度查询</w:t>
            </w:r>
          </w:p>
        </w:tc>
        <w:tc>
          <w:tcPr>
            <w:tcW w:w="601" w:type="pct"/>
            <w:vAlign w:val="center"/>
          </w:tcPr>
          <w:p w14:paraId="7AA311D5">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云链→银行</w:t>
            </w:r>
          </w:p>
        </w:tc>
        <w:tc>
          <w:tcPr>
            <w:tcW w:w="3178" w:type="pct"/>
            <w:vAlign w:val="center"/>
          </w:tcPr>
          <w:p w14:paraId="771E6FD2">
            <w:pPr>
              <w:keepNext w:val="0"/>
              <w:keepLines w:val="0"/>
              <w:widowControl/>
              <w:suppressLineNumbers w:val="0"/>
              <w:spacing w:line="240" w:lineRule="auto"/>
              <w:jc w:val="left"/>
              <w:textAlignment w:val="center"/>
              <w:rPr>
                <w:rFonts w:hint="eastAsia" w:ascii="仿宋" w:hAnsi="仿宋" w:cs="仿宋"/>
                <w:i w:val="0"/>
                <w:iCs w:val="0"/>
                <w:color w:val="000000"/>
                <w:kern w:val="2"/>
                <w:sz w:val="21"/>
                <w:szCs w:val="21"/>
                <w:u w:val="none"/>
                <w:lang w:val="en-US" w:eastAsia="zh-CN" w:bidi="ar-SA"/>
              </w:rPr>
            </w:pPr>
            <w:r>
              <w:rPr>
                <w:rFonts w:hint="default" w:ascii="仿宋" w:hAnsi="仿宋" w:cs="仿宋"/>
                <w:i w:val="0"/>
                <w:iCs w:val="0"/>
                <w:color w:val="000000"/>
                <w:kern w:val="2"/>
                <w:sz w:val="21"/>
                <w:szCs w:val="21"/>
                <w:u w:val="none"/>
                <w:lang w:val="en-US" w:eastAsia="zh-CN" w:bidi="ar-SA"/>
              </w:rPr>
              <w:t>融资方平台在推送融资信息之前，可以调用该接口查询供应商额度。</w:t>
            </w:r>
          </w:p>
        </w:tc>
      </w:tr>
      <w:tr w14:paraId="3009315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316" w:type="pct"/>
            <w:vAlign w:val="center"/>
          </w:tcPr>
          <w:p w14:paraId="038E1B0F">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9</w:t>
            </w:r>
          </w:p>
        </w:tc>
        <w:tc>
          <w:tcPr>
            <w:tcW w:w="904" w:type="pct"/>
            <w:vAlign w:val="center"/>
          </w:tcPr>
          <w:p w14:paraId="27ECB8AC">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融资申请</w:t>
            </w:r>
          </w:p>
        </w:tc>
        <w:tc>
          <w:tcPr>
            <w:tcW w:w="601" w:type="pct"/>
            <w:vAlign w:val="center"/>
          </w:tcPr>
          <w:p w14:paraId="510BD27E">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云链→银行</w:t>
            </w:r>
          </w:p>
        </w:tc>
        <w:tc>
          <w:tcPr>
            <w:tcW w:w="3178" w:type="pct"/>
            <w:vAlign w:val="center"/>
          </w:tcPr>
          <w:p w14:paraId="392936BA">
            <w:pPr>
              <w:keepNext w:val="0"/>
              <w:keepLines w:val="0"/>
              <w:widowControl/>
              <w:suppressLineNumbers w:val="0"/>
              <w:spacing w:line="240" w:lineRule="auto"/>
              <w:jc w:val="left"/>
              <w:textAlignment w:val="center"/>
              <w:rPr>
                <w:rFonts w:hint="eastAsia" w:ascii="仿宋" w:hAnsi="仿宋" w:cs="仿宋"/>
                <w:i w:val="0"/>
                <w:iCs w:val="0"/>
                <w:color w:val="000000"/>
                <w:kern w:val="2"/>
                <w:sz w:val="21"/>
                <w:szCs w:val="21"/>
                <w:u w:val="none"/>
                <w:lang w:val="en-US" w:eastAsia="zh-CN" w:bidi="ar-SA"/>
              </w:rPr>
            </w:pPr>
            <w:r>
              <w:rPr>
                <w:rFonts w:hint="default" w:ascii="仿宋" w:hAnsi="仿宋" w:cs="仿宋"/>
                <w:i w:val="0"/>
                <w:iCs w:val="0"/>
                <w:color w:val="000000"/>
                <w:kern w:val="2"/>
                <w:sz w:val="21"/>
                <w:szCs w:val="21"/>
                <w:u w:val="none"/>
                <w:lang w:val="en-US" w:eastAsia="zh-CN" w:bidi="ar-SA"/>
              </w:rPr>
              <w:t>推送融资申请</w:t>
            </w:r>
          </w:p>
        </w:tc>
      </w:tr>
      <w:tr w14:paraId="0562304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316" w:type="pct"/>
            <w:vAlign w:val="center"/>
          </w:tcPr>
          <w:p w14:paraId="2B6F86C3">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10</w:t>
            </w:r>
          </w:p>
        </w:tc>
        <w:tc>
          <w:tcPr>
            <w:tcW w:w="904" w:type="pct"/>
            <w:vAlign w:val="center"/>
          </w:tcPr>
          <w:p w14:paraId="6CF953FA">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应收账款转让通知</w:t>
            </w:r>
          </w:p>
        </w:tc>
        <w:tc>
          <w:tcPr>
            <w:tcW w:w="601" w:type="pct"/>
            <w:vAlign w:val="center"/>
          </w:tcPr>
          <w:p w14:paraId="009DDBF9">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银行→云链</w:t>
            </w:r>
          </w:p>
        </w:tc>
        <w:tc>
          <w:tcPr>
            <w:tcW w:w="3178" w:type="pct"/>
            <w:vAlign w:val="center"/>
          </w:tcPr>
          <w:p w14:paraId="4B527ACD">
            <w:pPr>
              <w:keepNext w:val="0"/>
              <w:keepLines w:val="0"/>
              <w:widowControl/>
              <w:suppressLineNumbers w:val="0"/>
              <w:spacing w:line="240" w:lineRule="auto"/>
              <w:jc w:val="left"/>
              <w:textAlignment w:val="center"/>
              <w:rPr>
                <w:rFonts w:hint="eastAsia" w:ascii="仿宋" w:hAnsi="仿宋" w:cs="仿宋"/>
                <w:i w:val="0"/>
                <w:iCs w:val="0"/>
                <w:color w:val="000000"/>
                <w:kern w:val="2"/>
                <w:sz w:val="21"/>
                <w:szCs w:val="21"/>
                <w:u w:val="none"/>
                <w:lang w:val="en-US" w:eastAsia="zh-CN" w:bidi="ar-SA"/>
              </w:rPr>
            </w:pPr>
            <w:r>
              <w:rPr>
                <w:rFonts w:hint="default" w:ascii="仿宋" w:hAnsi="仿宋" w:cs="仿宋"/>
                <w:i w:val="0"/>
                <w:iCs w:val="0"/>
                <w:color w:val="000000"/>
                <w:kern w:val="2"/>
                <w:sz w:val="21"/>
                <w:szCs w:val="21"/>
                <w:u w:val="none"/>
                <w:lang w:val="en-US" w:eastAsia="zh-CN" w:bidi="ar-SA"/>
              </w:rPr>
              <w:t>客户在好链提交融资申请后，好链经过AI审查无误，推送融资到银行信贷系统前，会通知融资方平台，同时推送转让通知书文件。</w:t>
            </w:r>
          </w:p>
        </w:tc>
      </w:tr>
      <w:tr w14:paraId="029AD8D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316" w:type="pct"/>
            <w:vAlign w:val="center"/>
          </w:tcPr>
          <w:p w14:paraId="07A58B84">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11</w:t>
            </w:r>
          </w:p>
        </w:tc>
        <w:tc>
          <w:tcPr>
            <w:tcW w:w="904" w:type="pct"/>
            <w:vAlign w:val="center"/>
          </w:tcPr>
          <w:p w14:paraId="6DF6DCC3">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融资结果通知</w:t>
            </w:r>
          </w:p>
        </w:tc>
        <w:tc>
          <w:tcPr>
            <w:tcW w:w="601" w:type="pct"/>
            <w:vAlign w:val="center"/>
          </w:tcPr>
          <w:p w14:paraId="2290CE76">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银行→云链</w:t>
            </w:r>
          </w:p>
        </w:tc>
        <w:tc>
          <w:tcPr>
            <w:tcW w:w="3178" w:type="pct"/>
            <w:vAlign w:val="center"/>
          </w:tcPr>
          <w:p w14:paraId="6F3A9FDD">
            <w:pPr>
              <w:keepNext w:val="0"/>
              <w:keepLines w:val="0"/>
              <w:widowControl/>
              <w:suppressLineNumbers w:val="0"/>
              <w:spacing w:line="240" w:lineRule="auto"/>
              <w:jc w:val="left"/>
              <w:textAlignment w:val="center"/>
              <w:rPr>
                <w:rFonts w:hint="eastAsia" w:ascii="仿宋" w:hAnsi="仿宋" w:cs="仿宋"/>
                <w:i w:val="0"/>
                <w:iCs w:val="0"/>
                <w:color w:val="000000"/>
                <w:kern w:val="2"/>
                <w:sz w:val="21"/>
                <w:szCs w:val="21"/>
                <w:u w:val="none"/>
                <w:lang w:val="en-US" w:eastAsia="zh-CN" w:bidi="ar-SA"/>
              </w:rPr>
            </w:pPr>
            <w:r>
              <w:rPr>
                <w:rFonts w:hint="default" w:ascii="仿宋" w:hAnsi="仿宋" w:cs="仿宋"/>
                <w:i w:val="0"/>
                <w:iCs w:val="0"/>
                <w:color w:val="000000"/>
                <w:kern w:val="2"/>
                <w:sz w:val="21"/>
                <w:szCs w:val="21"/>
                <w:u w:val="none"/>
                <w:lang w:val="en-US" w:eastAsia="zh-CN" w:bidi="ar-SA"/>
              </w:rPr>
              <w:t>融资方平台从推送融资信息开始，到融资结果出来之间，好链均可能通过该接口通知融资方平台最新结果。</w:t>
            </w:r>
          </w:p>
        </w:tc>
      </w:tr>
      <w:tr w14:paraId="0B4EC19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316" w:type="pct"/>
            <w:vAlign w:val="center"/>
          </w:tcPr>
          <w:p w14:paraId="6D9C7E4A">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12</w:t>
            </w:r>
          </w:p>
        </w:tc>
        <w:tc>
          <w:tcPr>
            <w:tcW w:w="904" w:type="pct"/>
            <w:vAlign w:val="center"/>
          </w:tcPr>
          <w:p w14:paraId="317C1BB5">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协议查询</w:t>
            </w:r>
          </w:p>
        </w:tc>
        <w:tc>
          <w:tcPr>
            <w:tcW w:w="601" w:type="pct"/>
            <w:vAlign w:val="center"/>
          </w:tcPr>
          <w:p w14:paraId="7EBBB753">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云链→银行</w:t>
            </w:r>
          </w:p>
        </w:tc>
        <w:tc>
          <w:tcPr>
            <w:tcW w:w="3178" w:type="pct"/>
            <w:vAlign w:val="center"/>
          </w:tcPr>
          <w:p w14:paraId="1D1CCDB5">
            <w:pPr>
              <w:keepNext w:val="0"/>
              <w:keepLines w:val="0"/>
              <w:widowControl/>
              <w:suppressLineNumbers w:val="0"/>
              <w:spacing w:line="240" w:lineRule="auto"/>
              <w:jc w:val="left"/>
              <w:textAlignment w:val="center"/>
              <w:rPr>
                <w:rFonts w:hint="eastAsia" w:ascii="仿宋" w:hAnsi="仿宋" w:cs="仿宋"/>
                <w:i w:val="0"/>
                <w:iCs w:val="0"/>
                <w:color w:val="000000"/>
                <w:kern w:val="2"/>
                <w:sz w:val="21"/>
                <w:szCs w:val="21"/>
                <w:u w:val="none"/>
                <w:lang w:val="en-US" w:eastAsia="zh-CN" w:bidi="ar-SA"/>
              </w:rPr>
            </w:pPr>
            <w:r>
              <w:rPr>
                <w:rFonts w:hint="default" w:ascii="仿宋" w:hAnsi="仿宋" w:cs="仿宋"/>
                <w:i w:val="0"/>
                <w:iCs w:val="0"/>
                <w:color w:val="000000"/>
                <w:kern w:val="2"/>
                <w:sz w:val="21"/>
                <w:szCs w:val="21"/>
                <w:u w:val="none"/>
                <w:lang w:val="en-US" w:eastAsia="zh-CN" w:bidi="ar-SA"/>
              </w:rPr>
              <w:t>融资方平台客户在好链上提交申请后，系统会生成相应的协议，融资方平台可在申请成功后，通过该接口查询相关协议文件的下载信息</w:t>
            </w:r>
          </w:p>
        </w:tc>
      </w:tr>
      <w:tr w14:paraId="71BC55F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316" w:type="pct"/>
            <w:vAlign w:val="center"/>
          </w:tcPr>
          <w:p w14:paraId="5D6BB185">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13</w:t>
            </w:r>
          </w:p>
        </w:tc>
        <w:tc>
          <w:tcPr>
            <w:tcW w:w="904" w:type="pct"/>
            <w:vAlign w:val="center"/>
          </w:tcPr>
          <w:p w14:paraId="4EC22073">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付款清算流水推送</w:t>
            </w:r>
          </w:p>
        </w:tc>
        <w:tc>
          <w:tcPr>
            <w:tcW w:w="601" w:type="pct"/>
            <w:vAlign w:val="center"/>
          </w:tcPr>
          <w:p w14:paraId="07621C33">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云链→银行</w:t>
            </w:r>
          </w:p>
        </w:tc>
        <w:tc>
          <w:tcPr>
            <w:tcW w:w="3178" w:type="pct"/>
            <w:vAlign w:val="center"/>
          </w:tcPr>
          <w:p w14:paraId="6F029BC4">
            <w:pPr>
              <w:keepNext w:val="0"/>
              <w:keepLines w:val="0"/>
              <w:widowControl/>
              <w:suppressLineNumbers w:val="0"/>
              <w:spacing w:line="240" w:lineRule="auto"/>
              <w:jc w:val="left"/>
              <w:textAlignment w:val="center"/>
              <w:rPr>
                <w:rFonts w:hint="eastAsia" w:ascii="仿宋" w:hAnsi="仿宋" w:cs="仿宋"/>
                <w:i w:val="0"/>
                <w:iCs w:val="0"/>
                <w:color w:val="000000"/>
                <w:kern w:val="2"/>
                <w:sz w:val="21"/>
                <w:szCs w:val="21"/>
                <w:u w:val="none"/>
                <w:lang w:val="en-US" w:eastAsia="zh-CN" w:bidi="ar-SA"/>
              </w:rPr>
            </w:pPr>
            <w:r>
              <w:rPr>
                <w:rFonts w:hint="default" w:ascii="仿宋" w:hAnsi="仿宋" w:cs="仿宋"/>
                <w:i w:val="0"/>
                <w:iCs w:val="0"/>
                <w:color w:val="000000"/>
                <w:kern w:val="2"/>
                <w:sz w:val="21"/>
                <w:szCs w:val="21"/>
                <w:u w:val="none"/>
                <w:lang w:val="en-US" w:eastAsia="zh-CN" w:bidi="ar-SA"/>
              </w:rPr>
              <w:t>融资方平台将需清分融资申请的付款流水通过清算流水推送接口给好链，如处理时间过长，会通过“付款清算结果通知”来异步通知。</w:t>
            </w:r>
          </w:p>
        </w:tc>
      </w:tr>
    </w:tbl>
    <w:p w14:paraId="1E80FD49">
      <w:pPr>
        <w:ind w:firstLine="420" w:firstLineChars="0"/>
        <w:rPr>
          <w:rFonts w:hint="eastAsia"/>
          <w:lang w:val="en-US" w:eastAsia="zh-CN"/>
        </w:rPr>
      </w:pPr>
    </w:p>
    <w:p w14:paraId="447C1DC2">
      <w:pPr>
        <w:pStyle w:val="4"/>
        <w:keepNext/>
        <w:keepLines/>
        <w:pageBreakBefore w:val="0"/>
        <w:widowControl w:val="0"/>
        <w:kinsoku/>
        <w:wordWrap/>
        <w:overflowPunct/>
        <w:topLinePunct w:val="0"/>
        <w:autoSpaceDE/>
        <w:autoSpaceDN/>
        <w:bidi w:val="0"/>
        <w:adjustRightInd/>
        <w:snapToGrid/>
        <w:ind w:left="425" w:leftChars="0" w:hanging="425" w:firstLineChars="0"/>
        <w:textAlignment w:val="auto"/>
        <w:rPr>
          <w:rFonts w:hint="default"/>
          <w:lang w:val="en-US" w:eastAsia="zh-CN"/>
        </w:rPr>
      </w:pPr>
      <w:r>
        <w:rPr>
          <w:rFonts w:hint="eastAsia"/>
          <w:lang w:val="en-US" w:eastAsia="zh-CN"/>
        </w:rPr>
        <w:t xml:space="preserve"> </w:t>
      </w:r>
      <w:bookmarkStart w:id="55" w:name="_Toc4217"/>
      <w:bookmarkStart w:id="56" w:name="_Toc6784"/>
      <w:r>
        <w:rPr>
          <w:rFonts w:hint="eastAsia"/>
          <w:lang w:val="en-US" w:eastAsia="zh-CN"/>
        </w:rPr>
        <w:t>接口文档</w:t>
      </w:r>
      <w:bookmarkEnd w:id="55"/>
      <w:bookmarkEnd w:id="56"/>
    </w:p>
    <w:p w14:paraId="6F12BCE6">
      <w:pPr>
        <w:ind w:firstLine="420" w:firstLineChars="0"/>
        <w:rPr>
          <w:rFonts w:hint="default"/>
          <w:lang w:val="en-US" w:eastAsia="zh-CN"/>
        </w:rPr>
      </w:pPr>
      <w:r>
        <w:rPr>
          <w:rFonts w:hint="eastAsia"/>
          <w:lang w:val="en-US" w:eastAsia="zh-CN"/>
        </w:rPr>
        <w:t>具体接口及接口字段取值，参考如下文档：</w:t>
      </w:r>
    </w:p>
    <w:p w14:paraId="5A7DF525">
      <w:pPr>
        <w:ind w:firstLine="420" w:firstLineChars="0"/>
        <w:rPr>
          <w:rFonts w:hint="eastAsia" w:eastAsia="仿宋"/>
          <w:lang w:eastAsia="zh-CN"/>
        </w:rPr>
      </w:pPr>
      <w:r>
        <w:rPr>
          <w:rFonts w:hint="eastAsia" w:eastAsia="仿宋"/>
          <w:lang w:eastAsia="zh-CN"/>
        </w:rPr>
        <w:object>
          <v:shape id="_x0000_i1025" o:spt="75" type="#_x0000_t75" style="height:65.5pt;width:72.5pt;" o:ole="t" filled="f" o:preferrelative="t" stroked="f" coordsize="21600,21600">
            <v:path/>
            <v:fill on="f" focussize="0,0"/>
            <v:stroke on="f"/>
            <v:imagedata r:id="rId9" o:title=""/>
            <o:lock v:ext="edit" aspectratio="t"/>
            <w10:wrap type="none"/>
            <w10:anchorlock/>
          </v:shape>
          <o:OLEObject Type="Embed" ProgID="Word.Document.12" ShapeID="_x0000_i1025" DrawAspect="Icon" ObjectID="_1468075725" r:id="rId8">
            <o:LockedField>false</o:LockedField>
          </o:OLEObject>
        </w:object>
      </w:r>
    </w:p>
    <w:p w14:paraId="1748FC1E">
      <w:pPr>
        <w:ind w:firstLine="420" w:firstLineChars="0"/>
        <w:rPr>
          <w:rFonts w:hint="eastAsia" w:eastAsia="仿宋"/>
          <w:lang w:eastAsia="zh-CN"/>
        </w:rPr>
      </w:pPr>
    </w:p>
    <w:p w14:paraId="0CFA8B3A">
      <w:pPr>
        <w:pStyle w:val="4"/>
        <w:keepNext/>
        <w:keepLines/>
        <w:pageBreakBefore w:val="0"/>
        <w:widowControl w:val="0"/>
        <w:kinsoku/>
        <w:wordWrap/>
        <w:overflowPunct/>
        <w:topLinePunct w:val="0"/>
        <w:autoSpaceDE/>
        <w:autoSpaceDN/>
        <w:bidi w:val="0"/>
        <w:adjustRightInd/>
        <w:snapToGrid/>
        <w:ind w:left="425" w:leftChars="0" w:hanging="425" w:firstLineChars="0"/>
        <w:textAlignment w:val="auto"/>
        <w:rPr>
          <w:rFonts w:hint="default"/>
          <w:lang w:val="en-US" w:eastAsia="zh-CN"/>
        </w:rPr>
      </w:pPr>
      <w:r>
        <w:rPr>
          <w:rFonts w:hint="eastAsia"/>
          <w:lang w:val="en-US" w:eastAsia="zh-CN"/>
        </w:rPr>
        <w:t xml:space="preserve"> </w:t>
      </w:r>
      <w:bookmarkStart w:id="57" w:name="_Toc3896"/>
      <w:r>
        <w:rPr>
          <w:rFonts w:hint="eastAsia"/>
          <w:lang w:val="en-US" w:eastAsia="zh-CN"/>
        </w:rPr>
        <w:t>文件传递</w:t>
      </w:r>
      <w:bookmarkEnd w:id="57"/>
    </w:p>
    <w:p w14:paraId="64507C44">
      <w:pPr>
        <w:ind w:firstLine="420" w:firstLineChars="0"/>
        <w:rPr>
          <w:rFonts w:hint="eastAsia"/>
          <w:lang w:val="en-US" w:eastAsia="zh-CN"/>
        </w:rPr>
      </w:pPr>
      <w:r>
        <w:rPr>
          <w:rFonts w:hint="eastAsia"/>
          <w:lang w:val="en-US" w:eastAsia="zh-CN"/>
        </w:rPr>
        <w:t>本期对接平安银行，在</w:t>
      </w:r>
      <w:r>
        <w:rPr>
          <w:rFonts w:hint="eastAsia"/>
          <w:highlight w:val="yellow"/>
          <w:lang w:val="en-US" w:eastAsia="zh-CN"/>
        </w:rPr>
        <w:t>建档申请推送</w:t>
      </w:r>
      <w:r>
        <w:rPr>
          <w:rFonts w:hint="eastAsia"/>
          <w:lang w:val="en-US" w:eastAsia="zh-CN"/>
        </w:rPr>
        <w:t>时，需要传输如下影像文件：</w:t>
      </w:r>
    </w:p>
    <w:tbl>
      <w:tblPr>
        <w:tblStyle w:val="28"/>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696"/>
        <w:gridCol w:w="2895"/>
        <w:gridCol w:w="2572"/>
        <w:gridCol w:w="4519"/>
      </w:tblGrid>
      <w:tr w14:paraId="4D16329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696" w:type="dxa"/>
            <w:shd w:val="clear" w:color="auto" w:fill="F1F1F1" w:themeFill="background1" w:themeFillShade="F2"/>
          </w:tcPr>
          <w:p w14:paraId="2C3BEF7C">
            <w:pPr>
              <w:jc w:val="center"/>
              <w:rPr>
                <w:rFonts w:hint="eastAsia" w:ascii="仿宋" w:hAnsi="仿宋" w:eastAsia="仿宋"/>
                <w:b/>
                <w:szCs w:val="21"/>
                <w:lang w:val="en-US" w:eastAsia="zh-CN"/>
              </w:rPr>
            </w:pPr>
            <w:r>
              <w:rPr>
                <w:rFonts w:hint="eastAsia" w:ascii="仿宋" w:hAnsi="仿宋"/>
                <w:b/>
                <w:szCs w:val="21"/>
                <w:lang w:val="en-US" w:eastAsia="zh-CN"/>
              </w:rPr>
              <w:t>序号</w:t>
            </w:r>
          </w:p>
        </w:tc>
        <w:tc>
          <w:tcPr>
            <w:tcW w:w="2895" w:type="dxa"/>
            <w:shd w:val="clear" w:color="auto" w:fill="F1F1F1" w:themeFill="background1" w:themeFillShade="F2"/>
          </w:tcPr>
          <w:p w14:paraId="28B1380A">
            <w:pPr>
              <w:jc w:val="left"/>
              <w:rPr>
                <w:rFonts w:hint="default" w:ascii="仿宋" w:hAnsi="仿宋" w:eastAsia="仿宋"/>
                <w:b/>
                <w:szCs w:val="21"/>
                <w:lang w:val="en-US" w:eastAsia="zh-CN"/>
              </w:rPr>
            </w:pPr>
            <w:r>
              <w:rPr>
                <w:rFonts w:hint="eastAsia" w:ascii="仿宋" w:hAnsi="仿宋"/>
                <w:b/>
                <w:szCs w:val="21"/>
                <w:lang w:val="en-US" w:eastAsia="zh-CN"/>
              </w:rPr>
              <w:t>文件</w:t>
            </w:r>
          </w:p>
        </w:tc>
        <w:tc>
          <w:tcPr>
            <w:tcW w:w="2572" w:type="dxa"/>
            <w:shd w:val="clear" w:color="auto" w:fill="F1F1F1" w:themeFill="background1" w:themeFillShade="F2"/>
          </w:tcPr>
          <w:p w14:paraId="488103F9">
            <w:pPr>
              <w:jc w:val="left"/>
              <w:rPr>
                <w:rFonts w:hint="default" w:ascii="仿宋" w:hAnsi="仿宋"/>
                <w:b/>
                <w:szCs w:val="21"/>
                <w:lang w:val="en-US" w:eastAsia="zh-CN"/>
              </w:rPr>
            </w:pPr>
            <w:r>
              <w:rPr>
                <w:rFonts w:hint="eastAsia" w:ascii="仿宋" w:hAnsi="仿宋"/>
                <w:b/>
                <w:szCs w:val="21"/>
                <w:lang w:val="en-US" w:eastAsia="zh-CN"/>
              </w:rPr>
              <w:t>文件名</w:t>
            </w:r>
          </w:p>
        </w:tc>
        <w:tc>
          <w:tcPr>
            <w:tcW w:w="4519" w:type="dxa"/>
            <w:shd w:val="clear" w:color="auto" w:fill="F1F1F1" w:themeFill="background1" w:themeFillShade="F2"/>
          </w:tcPr>
          <w:p w14:paraId="78F7E284">
            <w:pPr>
              <w:jc w:val="left"/>
              <w:rPr>
                <w:rFonts w:hint="default" w:ascii="仿宋" w:hAnsi="仿宋" w:eastAsia="仿宋"/>
                <w:b/>
                <w:szCs w:val="21"/>
                <w:lang w:val="en-US" w:eastAsia="zh-CN"/>
              </w:rPr>
            </w:pPr>
            <w:r>
              <w:rPr>
                <w:rFonts w:hint="eastAsia" w:ascii="仿宋" w:hAnsi="仿宋"/>
                <w:b/>
                <w:szCs w:val="21"/>
                <w:shd w:val="clear" w:fill="F1F1F1" w:themeFill="background1" w:themeFillShade="F2"/>
                <w:lang w:val="en-US" w:eastAsia="zh-CN"/>
              </w:rPr>
              <w:t>文件来源说明</w:t>
            </w:r>
          </w:p>
        </w:tc>
      </w:tr>
      <w:tr w14:paraId="02B60A0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696" w:type="dxa"/>
            <w:vAlign w:val="center"/>
          </w:tcPr>
          <w:p w14:paraId="531FE4DE">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1</w:t>
            </w:r>
          </w:p>
        </w:tc>
        <w:tc>
          <w:tcPr>
            <w:tcW w:w="2895" w:type="dxa"/>
            <w:vAlign w:val="center"/>
          </w:tcPr>
          <w:p w14:paraId="15ABE0F4">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法人身份证（盖章复印件）</w:t>
            </w:r>
          </w:p>
        </w:tc>
        <w:tc>
          <w:tcPr>
            <w:tcW w:w="2572" w:type="dxa"/>
            <w:shd w:val="clear" w:color="auto" w:fill="auto"/>
            <w:vAlign w:val="center"/>
          </w:tcPr>
          <w:p w14:paraId="36463696">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AUT企业授权书</w:t>
            </w:r>
          </w:p>
        </w:tc>
        <w:tc>
          <w:tcPr>
            <w:tcW w:w="4519" w:type="dxa"/>
            <w:vAlign w:val="center"/>
          </w:tcPr>
          <w:p w14:paraId="5919C0E2">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建档影像文件[法人身份证（盖章复印件）]</w:t>
            </w:r>
          </w:p>
        </w:tc>
      </w:tr>
      <w:tr w14:paraId="2738FA0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696" w:type="dxa"/>
            <w:vAlign w:val="center"/>
          </w:tcPr>
          <w:p w14:paraId="510107FE">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2</w:t>
            </w:r>
          </w:p>
        </w:tc>
        <w:tc>
          <w:tcPr>
            <w:tcW w:w="2895" w:type="dxa"/>
            <w:vAlign w:val="center"/>
          </w:tcPr>
          <w:p w14:paraId="3D254B9D">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决策授权书</w:t>
            </w:r>
          </w:p>
        </w:tc>
        <w:tc>
          <w:tcPr>
            <w:tcW w:w="2572" w:type="dxa"/>
            <w:shd w:val="clear" w:color="auto" w:fill="auto"/>
            <w:vAlign w:val="center"/>
          </w:tcPr>
          <w:p w14:paraId="3BCBB5E4">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LIC营业执照</w:t>
            </w:r>
          </w:p>
        </w:tc>
        <w:tc>
          <w:tcPr>
            <w:tcW w:w="4519" w:type="dxa"/>
            <w:vAlign w:val="center"/>
          </w:tcPr>
          <w:p w14:paraId="43170029">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建档影像文件[决策授权书]</w:t>
            </w:r>
          </w:p>
        </w:tc>
      </w:tr>
      <w:tr w14:paraId="7E1A4E2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696" w:type="dxa"/>
            <w:vAlign w:val="center"/>
          </w:tcPr>
          <w:p w14:paraId="41B426AA">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3</w:t>
            </w:r>
          </w:p>
        </w:tc>
        <w:tc>
          <w:tcPr>
            <w:tcW w:w="2895" w:type="dxa"/>
            <w:vAlign w:val="center"/>
          </w:tcPr>
          <w:p w14:paraId="4BF22E32">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营业执照</w:t>
            </w:r>
          </w:p>
        </w:tc>
        <w:tc>
          <w:tcPr>
            <w:tcW w:w="2572" w:type="dxa"/>
            <w:shd w:val="clear" w:color="auto" w:fill="auto"/>
            <w:vAlign w:val="center"/>
          </w:tcPr>
          <w:p w14:paraId="4504B639">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IDE法人代表身份证</w:t>
            </w:r>
          </w:p>
        </w:tc>
        <w:tc>
          <w:tcPr>
            <w:tcW w:w="4519" w:type="dxa"/>
            <w:vAlign w:val="center"/>
          </w:tcPr>
          <w:p w14:paraId="58A4C438">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建档影像文件[营业执照]</w:t>
            </w:r>
          </w:p>
        </w:tc>
      </w:tr>
    </w:tbl>
    <w:p w14:paraId="63D66931">
      <w:pPr>
        <w:spacing w:line="240" w:lineRule="auto"/>
        <w:rPr>
          <w:rFonts w:hint="eastAsia"/>
          <w:lang w:val="en-US" w:eastAsia="zh-CN"/>
        </w:rPr>
      </w:pPr>
      <w:r>
        <w:rPr>
          <w:rFonts w:hint="eastAsia"/>
          <w:lang w:val="en-US" w:eastAsia="zh-CN"/>
        </w:rPr>
        <w:t>说明：</w:t>
      </w:r>
    </w:p>
    <w:p w14:paraId="52D8DE6D">
      <w:pPr>
        <w:numPr>
          <w:ilvl w:val="0"/>
          <w:numId w:val="10"/>
        </w:numPr>
        <w:spacing w:line="240" w:lineRule="auto"/>
        <w:ind w:left="425" w:leftChars="0" w:hanging="425" w:firstLineChars="0"/>
        <w:rPr>
          <w:rFonts w:hint="default"/>
          <w:lang w:val="en-US" w:eastAsia="zh-CN"/>
        </w:rPr>
      </w:pPr>
      <w:r>
        <w:rPr>
          <w:rFonts w:hint="eastAsia"/>
          <w:lang w:val="en-US" w:eastAsia="zh-CN"/>
        </w:rPr>
        <w:t>文件不需要打包，文件使用上表中文件名。</w:t>
      </w:r>
    </w:p>
    <w:p w14:paraId="2BD88AAD">
      <w:pPr>
        <w:numPr>
          <w:ilvl w:val="0"/>
          <w:numId w:val="10"/>
        </w:numPr>
        <w:spacing w:line="240" w:lineRule="auto"/>
        <w:ind w:left="425" w:leftChars="0" w:hanging="425" w:firstLineChars="0"/>
        <w:rPr>
          <w:rFonts w:hint="default"/>
          <w:lang w:val="en-US" w:eastAsia="zh-CN"/>
        </w:rPr>
      </w:pPr>
      <w:r>
        <w:rPr>
          <w:rFonts w:hint="eastAsia"/>
          <w:lang w:val="en-US" w:eastAsia="zh-CN"/>
        </w:rPr>
        <w:t>文件存放路径：平安链数默认下载目录/LS/</w:t>
      </w:r>
      <w:r>
        <w:rPr>
          <w:rFonts w:hint="eastAsia"/>
          <w:highlight w:val="yellow"/>
          <w:lang w:val="en-US" w:eastAsia="zh-CN"/>
        </w:rPr>
        <w:t>JD</w:t>
      </w:r>
      <w:r>
        <w:rPr>
          <w:rFonts w:hint="eastAsia"/>
          <w:lang w:val="en-US" w:eastAsia="zh-CN"/>
        </w:rPr>
        <w:t>/建档申请编号/</w:t>
      </w:r>
    </w:p>
    <w:p w14:paraId="63A6E2A9">
      <w:pPr>
        <w:ind w:firstLine="420" w:firstLineChars="0"/>
        <w:rPr>
          <w:rFonts w:hint="eastAsia"/>
          <w:lang w:val="en-US" w:eastAsia="zh-CN"/>
        </w:rPr>
      </w:pPr>
      <w:r>
        <w:rPr>
          <w:rFonts w:hint="eastAsia"/>
          <w:lang w:val="en-US" w:eastAsia="zh-CN"/>
        </w:rPr>
        <w:t>本期对接平安银行，在融资申请时，需要从银行获取如下文件进行预览：</w:t>
      </w:r>
    </w:p>
    <w:tbl>
      <w:tblPr>
        <w:tblStyle w:val="28"/>
        <w:tblW w:w="4999" w:type="pct"/>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714"/>
        <w:gridCol w:w="9966"/>
      </w:tblGrid>
      <w:tr w14:paraId="72D5985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334" w:type="pct"/>
            <w:shd w:val="clear" w:color="auto" w:fill="F1F1F1" w:themeFill="background1" w:themeFillShade="F2"/>
          </w:tcPr>
          <w:p w14:paraId="0A7F57CD">
            <w:pPr>
              <w:jc w:val="center"/>
              <w:rPr>
                <w:rFonts w:hint="eastAsia" w:ascii="仿宋" w:hAnsi="仿宋" w:eastAsia="仿宋"/>
                <w:b/>
                <w:szCs w:val="21"/>
                <w:lang w:val="en-US" w:eastAsia="zh-CN"/>
              </w:rPr>
            </w:pPr>
            <w:r>
              <w:rPr>
                <w:rFonts w:hint="eastAsia" w:ascii="仿宋" w:hAnsi="仿宋"/>
                <w:b/>
                <w:szCs w:val="21"/>
                <w:lang w:val="en-US" w:eastAsia="zh-CN"/>
              </w:rPr>
              <w:t>序号</w:t>
            </w:r>
          </w:p>
        </w:tc>
        <w:tc>
          <w:tcPr>
            <w:tcW w:w="4665" w:type="pct"/>
            <w:shd w:val="clear" w:color="auto" w:fill="F1F1F1" w:themeFill="background1" w:themeFillShade="F2"/>
          </w:tcPr>
          <w:p w14:paraId="447350F8">
            <w:pPr>
              <w:jc w:val="left"/>
              <w:rPr>
                <w:rFonts w:hint="default" w:ascii="仿宋" w:hAnsi="仿宋" w:eastAsia="仿宋"/>
                <w:b/>
                <w:szCs w:val="21"/>
                <w:lang w:val="en-US" w:eastAsia="zh-CN"/>
              </w:rPr>
            </w:pPr>
            <w:r>
              <w:rPr>
                <w:rFonts w:hint="eastAsia" w:ascii="仿宋" w:hAnsi="仿宋"/>
                <w:b/>
                <w:szCs w:val="21"/>
                <w:lang w:val="en-US" w:eastAsia="zh-CN"/>
              </w:rPr>
              <w:t>文件</w:t>
            </w:r>
          </w:p>
        </w:tc>
      </w:tr>
      <w:tr w14:paraId="024169D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334" w:type="pct"/>
            <w:vAlign w:val="center"/>
          </w:tcPr>
          <w:p w14:paraId="2F46B12D">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1</w:t>
            </w:r>
          </w:p>
        </w:tc>
        <w:tc>
          <w:tcPr>
            <w:tcW w:w="4665" w:type="pct"/>
            <w:vAlign w:val="center"/>
          </w:tcPr>
          <w:p w14:paraId="75974389">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付融通-业务合同</w:t>
            </w:r>
          </w:p>
        </w:tc>
      </w:tr>
      <w:tr w14:paraId="10662AC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334" w:type="pct"/>
            <w:vAlign w:val="center"/>
          </w:tcPr>
          <w:p w14:paraId="7B12D810">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2</w:t>
            </w:r>
          </w:p>
        </w:tc>
        <w:tc>
          <w:tcPr>
            <w:tcW w:w="4665" w:type="pct"/>
            <w:vAlign w:val="center"/>
          </w:tcPr>
          <w:p w14:paraId="426BD5C8">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付融通业务融资申请书</w:t>
            </w:r>
          </w:p>
        </w:tc>
      </w:tr>
      <w:tr w14:paraId="4BF25E5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334" w:type="pct"/>
            <w:vAlign w:val="center"/>
          </w:tcPr>
          <w:p w14:paraId="50EA9EB2">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3</w:t>
            </w:r>
          </w:p>
        </w:tc>
        <w:tc>
          <w:tcPr>
            <w:tcW w:w="4665" w:type="pct"/>
            <w:vAlign w:val="center"/>
          </w:tcPr>
          <w:p w14:paraId="1AF3B472">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付融通-预支价金凭证</w:t>
            </w:r>
          </w:p>
        </w:tc>
      </w:tr>
      <w:tr w14:paraId="0BDC9C0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334" w:type="pct"/>
            <w:vAlign w:val="center"/>
          </w:tcPr>
          <w:p w14:paraId="3AA01F4A">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4</w:t>
            </w:r>
          </w:p>
        </w:tc>
        <w:tc>
          <w:tcPr>
            <w:tcW w:w="4665" w:type="pct"/>
            <w:vAlign w:val="center"/>
          </w:tcPr>
          <w:p w14:paraId="634FC20B">
            <w:pPr>
              <w:keepNext w:val="0"/>
              <w:keepLines w:val="0"/>
              <w:widowControl/>
              <w:suppressLineNumbers w:val="0"/>
              <w:spacing w:line="240" w:lineRule="auto"/>
              <w:jc w:val="left"/>
              <w:textAlignment w:val="center"/>
              <w:rPr>
                <w:rFonts w:hint="eastAsia"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应收账款转让登记协议</w:t>
            </w:r>
          </w:p>
        </w:tc>
      </w:tr>
      <w:tr w14:paraId="7EF4859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334" w:type="pct"/>
            <w:vAlign w:val="center"/>
          </w:tcPr>
          <w:p w14:paraId="4D446267">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5</w:t>
            </w:r>
          </w:p>
        </w:tc>
        <w:tc>
          <w:tcPr>
            <w:tcW w:w="4665" w:type="pct"/>
            <w:vAlign w:val="center"/>
          </w:tcPr>
          <w:p w14:paraId="2D8B3AA4">
            <w:pPr>
              <w:keepNext w:val="0"/>
              <w:keepLines w:val="0"/>
              <w:widowControl/>
              <w:suppressLineNumbers w:val="0"/>
              <w:spacing w:line="240" w:lineRule="auto"/>
              <w:jc w:val="left"/>
              <w:textAlignment w:val="center"/>
              <w:rPr>
                <w:rFonts w:hint="eastAsia"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应收账款转让申请书</w:t>
            </w:r>
          </w:p>
        </w:tc>
      </w:tr>
      <w:tr w14:paraId="29BFA1B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334" w:type="pct"/>
            <w:vAlign w:val="center"/>
          </w:tcPr>
          <w:p w14:paraId="01F60C15">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6</w:t>
            </w:r>
          </w:p>
        </w:tc>
        <w:tc>
          <w:tcPr>
            <w:tcW w:w="4665" w:type="pct"/>
            <w:vAlign w:val="center"/>
          </w:tcPr>
          <w:p w14:paraId="048039C6">
            <w:pPr>
              <w:keepNext w:val="0"/>
              <w:keepLines w:val="0"/>
              <w:widowControl/>
              <w:suppressLineNumbers w:val="0"/>
              <w:spacing w:line="240" w:lineRule="auto"/>
              <w:jc w:val="left"/>
              <w:textAlignment w:val="center"/>
              <w:rPr>
                <w:rFonts w:hint="eastAsia"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应收账款转让通知书</w:t>
            </w:r>
          </w:p>
        </w:tc>
      </w:tr>
    </w:tbl>
    <w:p w14:paraId="3DEBCD79">
      <w:pPr>
        <w:ind w:firstLine="420" w:firstLineChars="0"/>
        <w:rPr>
          <w:rFonts w:hint="eastAsia"/>
          <w:lang w:val="en-US" w:eastAsia="zh-CN"/>
        </w:rPr>
      </w:pPr>
      <w:r>
        <w:rPr>
          <w:rFonts w:hint="eastAsia"/>
          <w:lang w:val="en-US" w:eastAsia="zh-CN"/>
        </w:rPr>
        <w:t>本期对接平安银行，在融资申请推送时，需要在【融资申请】接口中传输合同、发票附件，其他文件不传递。本期对接平安银行，需要核心企业签署回执，但回执文件不通过接口传递给银行。银行就融资单成功放款后，平台需要调用【协议查询】接口，获取双签协议。</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14:paraId="534655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14:paraId="746F3244">
            <w:pPr>
              <w:rPr>
                <w:rFonts w:hint="default"/>
                <w:vertAlign w:val="baseline"/>
                <w:lang w:val="en-US" w:eastAsia="zh-CN"/>
              </w:rPr>
            </w:pPr>
            <w:r>
              <w:rPr>
                <w:rFonts w:hint="eastAsia"/>
                <w:vertAlign w:val="baseline"/>
                <w:lang w:val="en-US" w:eastAsia="zh-CN"/>
              </w:rPr>
              <w:t>补充说明：推送建档申请、融资申请前，需要先行调用行方提供的文件上传接口把相关的影像文件传递至行方服务器，若在传输过程中发生异常或接口调用失败，须3次重试。若3次重试仍未成功，对于建档申请，须将建档申请状态置为建档异常；对于融资申请，</w:t>
            </w:r>
            <w:r>
              <w:rPr>
                <w:rFonts w:hint="eastAsia"/>
                <w:highlight w:val="yellow"/>
                <w:vertAlign w:val="baseline"/>
                <w:lang w:val="en-US" w:eastAsia="zh-CN"/>
              </w:rPr>
              <w:t>需要将融资单状态置为融资申请退回</w:t>
            </w:r>
            <w:r>
              <w:rPr>
                <w:rFonts w:hint="eastAsia"/>
                <w:vertAlign w:val="baseline"/>
                <w:lang w:val="en-US" w:eastAsia="zh-CN"/>
              </w:rPr>
              <w:t>。</w:t>
            </w:r>
          </w:p>
        </w:tc>
      </w:tr>
    </w:tbl>
    <w:p w14:paraId="60E3ADB3">
      <w:pPr>
        <w:ind w:firstLine="420" w:firstLineChars="0"/>
        <w:rPr>
          <w:rFonts w:hint="eastAsia" w:eastAsia="仿宋"/>
          <w:lang w:eastAsia="zh-CN"/>
        </w:rPr>
      </w:pPr>
    </w:p>
    <w:p w14:paraId="5D40C994">
      <w:pPr>
        <w:pStyle w:val="3"/>
        <w:bidi w:val="0"/>
        <w:ind w:left="425" w:leftChars="0" w:hanging="425" w:firstLineChars="0"/>
      </w:pPr>
      <w:r>
        <w:rPr>
          <w:rFonts w:hint="eastAsia"/>
          <w:lang w:val="en-US" w:eastAsia="zh-CN"/>
        </w:rPr>
        <w:t xml:space="preserve"> </w:t>
      </w:r>
      <w:bookmarkStart w:id="58" w:name="_Toc25183"/>
      <w:bookmarkStart w:id="59" w:name="_Toc11461"/>
      <w:bookmarkStart w:id="60" w:name="_Toc10504"/>
      <w:r>
        <w:rPr>
          <w:rFonts w:hint="eastAsia"/>
          <w:lang w:val="en-US" w:eastAsia="zh-CN"/>
        </w:rPr>
        <w:t>链数功能调整</w:t>
      </w:r>
      <w:bookmarkEnd w:id="58"/>
      <w:bookmarkEnd w:id="59"/>
      <w:bookmarkEnd w:id="60"/>
    </w:p>
    <w:p w14:paraId="58E31569">
      <w:pPr>
        <w:pStyle w:val="4"/>
        <w:keepNext/>
        <w:keepLines/>
        <w:pageBreakBefore w:val="0"/>
        <w:widowControl w:val="0"/>
        <w:kinsoku/>
        <w:wordWrap/>
        <w:overflowPunct/>
        <w:topLinePunct w:val="0"/>
        <w:autoSpaceDE/>
        <w:autoSpaceDN/>
        <w:bidi w:val="0"/>
        <w:adjustRightInd/>
        <w:snapToGrid/>
        <w:ind w:left="425" w:leftChars="0" w:hanging="425" w:firstLineChars="0"/>
        <w:textAlignment w:val="auto"/>
        <w:rPr>
          <w:rFonts w:hint="eastAsia"/>
        </w:rPr>
      </w:pPr>
      <w:r>
        <w:rPr>
          <w:rFonts w:hint="eastAsia"/>
          <w:lang w:val="en-US" w:eastAsia="zh-CN"/>
        </w:rPr>
        <w:t xml:space="preserve"> </w:t>
      </w:r>
      <w:bookmarkStart w:id="61" w:name="_Toc15284"/>
      <w:r>
        <w:rPr>
          <w:rFonts w:hint="eastAsia"/>
          <w:lang w:val="en-US" w:eastAsia="zh-CN"/>
        </w:rPr>
        <w:t>后台配置调整</w:t>
      </w:r>
      <w:bookmarkEnd w:id="61"/>
    </w:p>
    <w:p w14:paraId="5C88CD18">
      <w:pPr>
        <w:pStyle w:val="5"/>
        <w:bidi w:val="0"/>
        <w:ind w:left="425" w:leftChars="0" w:hanging="425" w:firstLineChars="0"/>
        <w:rPr>
          <w:rFonts w:hint="eastAsia"/>
          <w:lang w:val="en-US" w:eastAsia="zh-CN"/>
        </w:rPr>
      </w:pPr>
      <w:r>
        <w:rPr>
          <w:rFonts w:hint="eastAsia"/>
          <w:lang w:val="en-US" w:eastAsia="zh-CN"/>
        </w:rPr>
        <w:t xml:space="preserve"> 金融产品配置调整</w:t>
      </w:r>
    </w:p>
    <w:p w14:paraId="547227D2">
      <w:pPr>
        <w:numPr>
          <w:ilvl w:val="0"/>
          <w:numId w:val="11"/>
        </w:numPr>
        <w:ind w:left="425" w:leftChars="0" w:hanging="425" w:firstLineChars="0"/>
        <w:rPr>
          <w:rFonts w:hint="default"/>
          <w:lang w:val="en-US" w:eastAsia="zh-CN"/>
        </w:rPr>
      </w:pPr>
      <w:r>
        <w:rPr>
          <w:rFonts w:hint="eastAsia"/>
          <w:lang w:val="en-US" w:eastAsia="zh-CN"/>
        </w:rPr>
        <w:t>在金融产品配置中，新增“融资规则”卡片，置于“融资信息补充字段”卡片前。同时，将原“基础参数”卡片中“是否支持买方付息”、</w:t>
      </w:r>
      <w:del w:id="27" w:author="WM" w:date="2025-03-27T16:55:12Z">
        <w:r>
          <w:rPr>
            <w:rFonts w:hint="eastAsia"/>
            <w:lang w:val="en-US" w:eastAsia="zh-CN"/>
          </w:rPr>
          <w:delText>“平台费收取方式”、</w:delText>
        </w:r>
      </w:del>
      <w:r>
        <w:rPr>
          <w:rFonts w:hint="eastAsia"/>
          <w:lang w:val="en-US" w:eastAsia="zh-CN"/>
        </w:rPr>
        <w:t>“定价方式”、“放款账户信息”、“放款账户要求”、“可用净额全额融资”配置字段迁移至“融资规则”卡片内。</w:t>
      </w:r>
    </w:p>
    <w:p w14:paraId="4996E422">
      <w:pPr>
        <w:numPr>
          <w:ilvl w:val="0"/>
          <w:numId w:val="11"/>
        </w:numPr>
        <w:ind w:left="425" w:leftChars="0" w:hanging="425" w:firstLineChars="0"/>
        <w:rPr>
          <w:rFonts w:hint="default"/>
          <w:lang w:val="en-US" w:eastAsia="zh-CN"/>
        </w:rPr>
      </w:pPr>
      <w:r>
        <w:rPr>
          <w:rFonts w:hint="eastAsia"/>
          <w:lang w:val="en-US" w:eastAsia="zh-CN"/>
        </w:rPr>
        <w:t>本期，在金融产品配置的“融资规则”卡片中，新增配置字段“融资提交签署协议”，字段类型为下拉列表，下拉选项为：“签署协议-云链CFCA签章”、“签署协议-云链验证/银行签章”，默认值为“签署协议-云链CFCA签章”，字段必填，编辑页可编辑，历史数据均赋值为“签署协议-云链CFCA签章”。</w:t>
      </w:r>
    </w:p>
    <w:p w14:paraId="65F04019">
      <w:pPr>
        <w:numPr>
          <w:ilvl w:val="1"/>
          <w:numId w:val="11"/>
        </w:numPr>
        <w:ind w:left="840" w:leftChars="0" w:hanging="420" w:firstLineChars="0"/>
        <w:rPr>
          <w:rFonts w:hint="default"/>
          <w:lang w:val="en-US" w:eastAsia="zh-CN"/>
        </w:rPr>
      </w:pPr>
      <w:r>
        <w:rPr>
          <w:rFonts w:hint="eastAsia"/>
          <w:lang w:val="en-US" w:eastAsia="zh-CN"/>
        </w:rPr>
        <w:t>若“融资提交签署协议”配置为“签署协议-云链CFCA签章”：</w:t>
      </w:r>
    </w:p>
    <w:p w14:paraId="2C4A9870">
      <w:pPr>
        <w:numPr>
          <w:ilvl w:val="2"/>
          <w:numId w:val="11"/>
        </w:numPr>
        <w:ind w:left="1260" w:leftChars="0" w:hanging="420" w:firstLineChars="0"/>
        <w:rPr>
          <w:rFonts w:hint="default"/>
          <w:lang w:val="en-US" w:eastAsia="zh-CN"/>
        </w:rPr>
      </w:pPr>
      <w:r>
        <w:rPr>
          <w:rFonts w:hint="eastAsia"/>
          <w:lang w:val="en-US" w:eastAsia="zh-CN"/>
        </w:rPr>
        <w:t>融资申请提交校验通过后，需要呼出协议签署弹窗，获取协议并加载展示协议，用户可在弹窗内使用云链CFCA完成协议签署；</w:t>
      </w:r>
    </w:p>
    <w:p w14:paraId="1ABFA15A">
      <w:pPr>
        <w:numPr>
          <w:ilvl w:val="2"/>
          <w:numId w:val="11"/>
        </w:numPr>
        <w:ind w:left="1260" w:leftChars="0" w:hanging="420" w:firstLineChars="0"/>
        <w:rPr>
          <w:rFonts w:hint="default"/>
          <w:lang w:val="en-US" w:eastAsia="zh-CN"/>
        </w:rPr>
      </w:pPr>
      <w:r>
        <w:rPr>
          <w:rFonts w:hint="eastAsia"/>
          <w:lang w:val="en-US" w:eastAsia="zh-CN"/>
        </w:rPr>
        <w:t>关联的“融资方案配置”须展示“融资申请签章文件”卡片，用户需要指定对应的模板文件，用户签署融资协议时，需要调用模板服务生成对应文件。</w:t>
      </w:r>
    </w:p>
    <w:p w14:paraId="424E56F8">
      <w:pPr>
        <w:numPr>
          <w:ilvl w:val="1"/>
          <w:numId w:val="11"/>
        </w:numPr>
        <w:ind w:left="840" w:leftChars="0" w:hanging="420" w:firstLineChars="0"/>
        <w:rPr>
          <w:rFonts w:hint="default"/>
          <w:lang w:val="en-US" w:eastAsia="zh-CN"/>
        </w:rPr>
      </w:pPr>
      <w:r>
        <w:rPr>
          <w:rFonts w:hint="eastAsia"/>
          <w:lang w:val="en-US" w:eastAsia="zh-CN"/>
        </w:rPr>
        <w:t>若“融资提交签署协议”配置为“签署协议-云链验证/银行签章”：</w:t>
      </w:r>
    </w:p>
    <w:p w14:paraId="443650B2">
      <w:pPr>
        <w:numPr>
          <w:ilvl w:val="2"/>
          <w:numId w:val="11"/>
        </w:numPr>
        <w:ind w:left="1260" w:leftChars="0" w:hanging="420" w:firstLineChars="0"/>
        <w:rPr>
          <w:rFonts w:hint="default"/>
          <w:lang w:val="en-US" w:eastAsia="zh-CN"/>
        </w:rPr>
      </w:pPr>
      <w:r>
        <w:rPr>
          <w:rFonts w:hint="eastAsia"/>
          <w:lang w:val="en-US" w:eastAsia="zh-CN"/>
        </w:rPr>
        <w:t>融资申请提交校验通过后，需要呼出协议预览及意愿验证弹窗，用户在弹窗内预览协议，并完成意愿验证，相关协议在行方完成用章；</w:t>
      </w:r>
    </w:p>
    <w:p w14:paraId="22F247E1">
      <w:pPr>
        <w:numPr>
          <w:ilvl w:val="2"/>
          <w:numId w:val="11"/>
        </w:numPr>
        <w:ind w:left="1260" w:leftChars="0" w:hanging="420" w:firstLineChars="0"/>
        <w:rPr>
          <w:rFonts w:hint="default"/>
          <w:lang w:val="en-US" w:eastAsia="zh-CN"/>
        </w:rPr>
      </w:pPr>
      <w:r>
        <w:rPr>
          <w:rFonts w:hint="eastAsia"/>
          <w:lang w:val="en-US" w:eastAsia="zh-CN"/>
        </w:rPr>
        <w:t>关联的“融资方案配置”须隐藏“融资申请签章文件”卡片，用户无须指定模板文件。</w:t>
      </w:r>
    </w:p>
    <w:p w14:paraId="27D8BE52">
      <w:r>
        <w:drawing>
          <wp:inline distT="0" distB="0" distL="114300" distR="114300">
            <wp:extent cx="6641465" cy="1563370"/>
            <wp:effectExtent l="0" t="0" r="635" b="11430"/>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10"/>
                    <a:stretch>
                      <a:fillRect/>
                    </a:stretch>
                  </pic:blipFill>
                  <pic:spPr>
                    <a:xfrm>
                      <a:off x="0" y="0"/>
                      <a:ext cx="6641465" cy="1563370"/>
                    </a:xfrm>
                    <a:prstGeom prst="rect">
                      <a:avLst/>
                    </a:prstGeom>
                    <a:noFill/>
                    <a:ln>
                      <a:noFill/>
                    </a:ln>
                  </pic:spPr>
                </pic:pic>
              </a:graphicData>
            </a:graphic>
          </wp:inline>
        </w:drawing>
      </w:r>
    </w:p>
    <w:p w14:paraId="40C57069">
      <w:pPr>
        <w:rPr>
          <w:rFonts w:hint="eastAsia"/>
          <w:lang w:val="en-US" w:eastAsia="zh-CN"/>
        </w:rPr>
      </w:pPr>
    </w:p>
    <w:p w14:paraId="4F43703A">
      <w:pPr>
        <w:pStyle w:val="5"/>
        <w:bidi w:val="0"/>
        <w:ind w:left="425" w:leftChars="0" w:hanging="425" w:firstLineChars="0"/>
        <w:rPr>
          <w:rFonts w:hint="eastAsia"/>
          <w:lang w:val="en-US" w:eastAsia="zh-CN"/>
        </w:rPr>
      </w:pPr>
      <w:r>
        <w:rPr>
          <w:rFonts w:hint="eastAsia"/>
          <w:lang w:val="en-US" w:eastAsia="zh-CN"/>
        </w:rPr>
        <w:t xml:space="preserve"> 融资方案配置调整</w:t>
      </w:r>
    </w:p>
    <w:p w14:paraId="14051C45">
      <w:pPr>
        <w:numPr>
          <w:ilvl w:val="0"/>
          <w:numId w:val="12"/>
        </w:numPr>
        <w:ind w:left="425" w:leftChars="0" w:hanging="425" w:firstLineChars="0"/>
        <w:rPr>
          <w:rFonts w:hint="eastAsia"/>
          <w:lang w:val="en-US" w:eastAsia="zh-CN"/>
        </w:rPr>
      </w:pPr>
      <w:r>
        <w:rPr>
          <w:rFonts w:hint="eastAsia"/>
          <w:lang w:val="en-US" w:eastAsia="zh-CN"/>
        </w:rPr>
        <w:t>本期将融资方案配置的“转让通知回执配置”卡片中，“是否需要签署回执”字段做如下调整：字段名改为“是否签署签署”；类型由单选按钮改为下拉列表，下拉选项为：不签署回执、签署回执-云链CFCA签章、签署回执-云链验证/银行签章，默认选项为不签署回执。历史数据中，配置为“需要签署”的赋为“签署回执-云链CFCA签章”，配置为“不需要签署”的赋为“不签署回执”（码值不动文本改）。</w:t>
      </w:r>
    </w:p>
    <w:p w14:paraId="60847CE2">
      <w:pPr>
        <w:numPr>
          <w:ilvl w:val="1"/>
          <w:numId w:val="12"/>
        </w:numPr>
        <w:ind w:left="840" w:leftChars="0" w:hanging="420" w:firstLineChars="0"/>
        <w:rPr>
          <w:rFonts w:hint="eastAsia"/>
          <w:lang w:val="en-US" w:eastAsia="zh-CN"/>
        </w:rPr>
      </w:pPr>
      <w:r>
        <w:rPr>
          <w:rFonts w:hint="eastAsia"/>
          <w:lang w:val="en-US" w:eastAsia="zh-CN"/>
        </w:rPr>
        <w:t>若配置为“不签署回执”，则融资单推送资方前，无须核心企业完成回执签署；</w:t>
      </w:r>
    </w:p>
    <w:p w14:paraId="54D4C5BC">
      <w:pPr>
        <w:numPr>
          <w:ilvl w:val="1"/>
          <w:numId w:val="12"/>
        </w:numPr>
        <w:ind w:left="840" w:leftChars="0" w:hanging="420" w:firstLineChars="0"/>
        <w:rPr>
          <w:rFonts w:hint="eastAsia"/>
          <w:lang w:val="en-US" w:eastAsia="zh-CN"/>
        </w:rPr>
      </w:pPr>
      <w:r>
        <w:rPr>
          <w:rFonts w:hint="eastAsia"/>
          <w:lang w:val="en-US" w:eastAsia="zh-CN"/>
        </w:rPr>
        <w:t>若配置为“签署回执-云链CFCA签章”，则融资单推送资方前，核心企业需要签署回执，并且使用云链的CFCA完成签章；</w:t>
      </w:r>
    </w:p>
    <w:p w14:paraId="64F99618">
      <w:pPr>
        <w:numPr>
          <w:ilvl w:val="1"/>
          <w:numId w:val="12"/>
        </w:numPr>
        <w:ind w:left="840" w:leftChars="0" w:hanging="420" w:firstLineChars="0"/>
        <w:rPr>
          <w:rFonts w:hint="eastAsia"/>
          <w:lang w:val="en-US" w:eastAsia="zh-CN"/>
        </w:rPr>
      </w:pPr>
      <w:r>
        <w:rPr>
          <w:rFonts w:hint="eastAsia"/>
          <w:lang w:val="en-US" w:eastAsia="zh-CN"/>
        </w:rPr>
        <w:t>若配置为“签署回执-云链验证/银行签章”，则融资单推送资方前，核心企业需要签署回执，回执签署时云链平台只做意愿验证，文件在行方完成签章；</w:t>
      </w:r>
    </w:p>
    <w:p w14:paraId="5287352E">
      <w:pPr>
        <w:numPr>
          <w:ilvl w:val="0"/>
          <w:numId w:val="12"/>
        </w:numPr>
        <w:ind w:left="425" w:leftChars="0" w:hanging="425" w:firstLineChars="0"/>
        <w:rPr>
          <w:rFonts w:hint="eastAsia"/>
          <w:lang w:val="en-US" w:eastAsia="zh-CN"/>
        </w:rPr>
      </w:pPr>
      <w:r>
        <w:rPr>
          <w:rFonts w:hint="eastAsia"/>
          <w:lang w:val="en-US" w:eastAsia="zh-CN"/>
        </w:rPr>
        <w:t>本期在融资方案配置的“转让通知回执配置”卡片中，新增字段“回执生成方式”，当前仅当“是否签署回执”配置为“签署回执-云链CFCA签章”时显示该配置字段。“回执生成方式”字段类型为下拉列表，下拉选项为“平台生成-回执文件单签”</w:t>
      </w:r>
      <w:r>
        <w:rPr>
          <w:rStyle w:val="34"/>
          <w:rFonts w:hint="eastAsia"/>
          <w:lang w:val="en-US" w:eastAsia="zh-CN"/>
        </w:rPr>
        <w:footnoteReference w:id="0"/>
      </w:r>
      <w:r>
        <w:rPr>
          <w:rFonts w:hint="eastAsia"/>
          <w:lang w:val="en-US" w:eastAsia="zh-CN"/>
        </w:rPr>
        <w:t>。该字段必填，编辑页支持编辑，历史数据中，“需要签署”的配置数据对应的“回执生成方式”写为“平台生成-回执文件单签”。若“回执签署方式”配置为“平台生成-回执文件单签”，则下方展示“回执模板编号”字段（反之隐藏）</w:t>
      </w:r>
      <w:r>
        <w:rPr>
          <w:rStyle w:val="34"/>
          <w:rFonts w:hint="eastAsia"/>
          <w:lang w:val="en-US" w:eastAsia="zh-CN"/>
        </w:rPr>
        <w:footnoteReference w:id="1"/>
      </w:r>
      <w:r>
        <w:rPr>
          <w:rFonts w:hint="eastAsia"/>
          <w:lang w:val="en-US" w:eastAsia="zh-CN"/>
        </w:rPr>
        <w:t>，用户需要指定对应的模板文件，用户签署回执时，系统需要调用模板服务生成对应文件。</w:t>
      </w:r>
    </w:p>
    <w:p w14:paraId="7257D9AC">
      <w:pPr>
        <w:rPr>
          <w:rFonts w:hint="eastAsia"/>
          <w:lang w:val="en-US" w:eastAsia="zh-CN"/>
        </w:rPr>
      </w:pPr>
      <w:r>
        <w:drawing>
          <wp:inline distT="0" distB="0" distL="114300" distR="114300">
            <wp:extent cx="6641465" cy="975995"/>
            <wp:effectExtent l="0" t="0" r="635" b="1905"/>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pic:cNvPicPr>
                      <a:picLocks noChangeAspect="1"/>
                    </pic:cNvPicPr>
                  </pic:nvPicPr>
                  <pic:blipFill>
                    <a:blip r:embed="rId11"/>
                    <a:stretch>
                      <a:fillRect/>
                    </a:stretch>
                  </pic:blipFill>
                  <pic:spPr>
                    <a:xfrm>
                      <a:off x="0" y="0"/>
                      <a:ext cx="6641465" cy="975995"/>
                    </a:xfrm>
                    <a:prstGeom prst="rect">
                      <a:avLst/>
                    </a:prstGeom>
                    <a:noFill/>
                    <a:ln>
                      <a:noFill/>
                    </a:ln>
                  </pic:spPr>
                </pic:pic>
              </a:graphicData>
            </a:graphic>
          </wp:inline>
        </w:drawing>
      </w:r>
    </w:p>
    <w:p w14:paraId="53636C92">
      <w:pPr>
        <w:rPr>
          <w:rFonts w:hint="eastAsia"/>
          <w:lang w:val="en-US" w:eastAsia="zh-CN"/>
        </w:rPr>
      </w:pPr>
    </w:p>
    <w:p w14:paraId="6C34BC91">
      <w:pPr>
        <w:pStyle w:val="4"/>
        <w:keepNext/>
        <w:keepLines/>
        <w:pageBreakBefore w:val="0"/>
        <w:widowControl w:val="0"/>
        <w:kinsoku/>
        <w:wordWrap/>
        <w:overflowPunct/>
        <w:topLinePunct w:val="0"/>
        <w:autoSpaceDE/>
        <w:autoSpaceDN/>
        <w:bidi w:val="0"/>
        <w:adjustRightInd/>
        <w:snapToGrid/>
        <w:ind w:left="425" w:leftChars="0" w:hanging="425" w:firstLineChars="0"/>
        <w:textAlignment w:val="auto"/>
        <w:rPr>
          <w:rFonts w:hint="eastAsia"/>
        </w:rPr>
      </w:pPr>
      <w:r>
        <w:rPr>
          <w:rFonts w:hint="eastAsia"/>
          <w:lang w:val="en-US" w:eastAsia="zh-CN"/>
        </w:rPr>
        <w:t xml:space="preserve"> </w:t>
      </w:r>
      <w:bookmarkStart w:id="62" w:name="_Toc31058"/>
      <w:bookmarkStart w:id="63" w:name="_Toc5611"/>
      <w:r>
        <w:rPr>
          <w:rFonts w:hint="eastAsia"/>
          <w:lang w:val="en-US" w:eastAsia="zh-CN"/>
        </w:rPr>
        <w:t>建档相关调整</w:t>
      </w:r>
      <w:bookmarkEnd w:id="62"/>
      <w:bookmarkEnd w:id="63"/>
    </w:p>
    <w:p w14:paraId="4ED8A28C">
      <w:pPr>
        <w:pStyle w:val="5"/>
        <w:bidi w:val="0"/>
        <w:ind w:left="425" w:leftChars="0" w:hanging="425" w:firstLineChars="0"/>
        <w:rPr>
          <w:rFonts w:hint="eastAsia"/>
          <w:lang w:val="en-US" w:eastAsia="zh-CN"/>
        </w:rPr>
      </w:pPr>
      <w:r>
        <w:rPr>
          <w:rFonts w:hint="eastAsia"/>
          <w:lang w:val="en-US" w:eastAsia="zh-CN"/>
        </w:rPr>
        <w:t xml:space="preserve"> 建档状态查询逻辑</w:t>
      </w:r>
    </w:p>
    <w:p w14:paraId="6EA8C43A">
      <w:pPr>
        <w:ind w:firstLine="420" w:firstLineChars="0"/>
        <w:rPr>
          <w:rFonts w:hint="default"/>
          <w:lang w:val="en-US" w:eastAsia="zh-CN"/>
        </w:rPr>
      </w:pPr>
      <w:r>
        <w:rPr>
          <w:rFonts w:hint="eastAsia"/>
          <w:lang w:val="en-US" w:eastAsia="zh-CN"/>
        </w:rPr>
        <w:t>本期对接平安银行，需要在根据本地状态引导用户发起建档前，优先使用银行的【客户状态查询】接口，获取核心企业、供应商在银行的建档状态。具体而言，用户在选择融资方案页点击“点击申请”，或在融资申请列表页点击“继续申请”、“再次申请”，需要调用银行的【客户状态查询】接口：</w:t>
      </w:r>
    </w:p>
    <w:p w14:paraId="67448714">
      <w:pPr>
        <w:numPr>
          <w:ilvl w:val="0"/>
          <w:numId w:val="13"/>
        </w:numPr>
        <w:ind w:left="420" w:leftChars="0" w:hanging="420" w:firstLineChars="0"/>
        <w:rPr>
          <w:rFonts w:hint="default"/>
          <w:lang w:val="en-US" w:eastAsia="zh-CN"/>
        </w:rPr>
      </w:pPr>
      <w:r>
        <w:rPr>
          <w:rFonts w:hint="eastAsia"/>
          <w:lang w:val="en-US" w:eastAsia="zh-CN"/>
        </w:rPr>
        <w:t>若接口返回的“客户建档状态”为“0-核心企业和供应商均已注册”，则视为融资方企业已在银行建档，建档校验通过，可继续申请后续校验/流程；</w:t>
      </w:r>
    </w:p>
    <w:p w14:paraId="5DBBAA2E">
      <w:pPr>
        <w:numPr>
          <w:ilvl w:val="0"/>
          <w:numId w:val="13"/>
        </w:numPr>
        <w:ind w:left="420" w:leftChars="0" w:hanging="420" w:firstLineChars="0"/>
        <w:rPr>
          <w:rFonts w:hint="default"/>
          <w:lang w:val="en-US" w:eastAsia="zh-CN"/>
        </w:rPr>
      </w:pPr>
      <w:r>
        <w:rPr>
          <w:rFonts w:hint="eastAsia"/>
          <w:lang w:val="en-US" w:eastAsia="zh-CN"/>
        </w:rPr>
        <w:t>若接口返回的“客户建档状态”为“1-核心企业未注册”，意味着核心企业尚未在银行完成相关的注册流程，此时融资方企业无法发起建档或融资，需要在前台toast提示“核心企业未注册，请联系银行客户经理”；</w:t>
      </w:r>
    </w:p>
    <w:p w14:paraId="545ACD29">
      <w:pPr>
        <w:numPr>
          <w:ilvl w:val="0"/>
          <w:numId w:val="13"/>
        </w:numPr>
        <w:ind w:left="420" w:leftChars="0" w:hanging="420" w:firstLineChars="0"/>
        <w:rPr>
          <w:rFonts w:hint="default"/>
          <w:lang w:val="en-US" w:eastAsia="zh-CN"/>
        </w:rPr>
      </w:pPr>
      <w:r>
        <w:rPr>
          <w:rFonts w:hint="eastAsia"/>
          <w:lang w:val="en-US" w:eastAsia="zh-CN"/>
        </w:rPr>
        <w:t>若接口返回的“客户建档状态”为“2-供应商未注册”，则意味着供应商尚未建档，此时需要根据本地的建档记录引导用户发起建档或等待建档结果。</w:t>
      </w:r>
    </w:p>
    <w:p w14:paraId="7265D6E9">
      <w:pPr>
        <w:numPr>
          <w:ilvl w:val="0"/>
          <w:numId w:val="13"/>
        </w:numPr>
        <w:ind w:left="420" w:leftChars="0" w:hanging="420" w:firstLineChars="0"/>
        <w:rPr>
          <w:rFonts w:hint="default"/>
          <w:lang w:val="en-US" w:eastAsia="zh-CN"/>
        </w:rPr>
      </w:pPr>
      <w:r>
        <w:rPr>
          <w:rFonts w:hint="eastAsia"/>
          <w:lang w:val="en-US" w:eastAsia="zh-CN"/>
        </w:rPr>
        <w:t>若接口返回的“客户建档状态”为“3-供应商建档中”，需要在前台toast提示“贵公司已提交建档申请，请等待建档结果”。</w:t>
      </w:r>
    </w:p>
    <w:p w14:paraId="01F25ABE">
      <w:pPr>
        <w:numPr>
          <w:ilvl w:val="0"/>
          <w:numId w:val="13"/>
        </w:numPr>
        <w:ind w:left="420" w:leftChars="0" w:hanging="420" w:firstLineChars="0"/>
        <w:rPr>
          <w:rFonts w:hint="default"/>
          <w:lang w:val="en-US" w:eastAsia="zh-CN"/>
        </w:rPr>
      </w:pPr>
      <w:r>
        <w:rPr>
          <w:rFonts w:hint="eastAsia"/>
          <w:lang w:val="en-US" w:eastAsia="zh-CN"/>
        </w:rPr>
        <w:t>若接口调用失败，则toast提示“接口异常请重试”。</w:t>
      </w:r>
    </w:p>
    <w:p w14:paraId="7DF7D1E2">
      <w:pPr>
        <w:rPr>
          <w:rFonts w:hint="eastAsia"/>
          <w:lang w:val="en-US" w:eastAsia="zh-CN"/>
        </w:rPr>
      </w:pPr>
    </w:p>
    <w:p w14:paraId="0FEE1E36">
      <w:pPr>
        <w:pStyle w:val="5"/>
        <w:bidi w:val="0"/>
        <w:ind w:left="425" w:leftChars="0" w:hanging="425" w:firstLineChars="0"/>
        <w:rPr>
          <w:rFonts w:hint="eastAsia"/>
          <w:lang w:val="en-US" w:eastAsia="zh-CN"/>
        </w:rPr>
      </w:pPr>
      <w:r>
        <w:rPr>
          <w:rFonts w:hint="eastAsia"/>
          <w:lang w:val="en-US" w:eastAsia="zh-CN"/>
        </w:rPr>
        <w:t xml:space="preserve"> 建档记录更新逻辑</w:t>
      </w:r>
    </w:p>
    <w:p w14:paraId="03BB9F0B">
      <w:pPr>
        <w:numPr>
          <w:ilvl w:val="0"/>
          <w:numId w:val="0"/>
        </w:numPr>
        <w:ind w:leftChars="0"/>
        <w:rPr>
          <w:rFonts w:hint="default"/>
          <w:lang w:val="en-US" w:eastAsia="zh-CN"/>
        </w:rPr>
      </w:pPr>
      <w:r>
        <w:rPr>
          <w:rFonts w:hint="eastAsia"/>
          <w:lang w:val="en-US" w:eastAsia="zh-CN"/>
        </w:rPr>
        <w:t>本期，需要使用通知接口来更新本地建档状态。</w:t>
      </w:r>
    </w:p>
    <w:p w14:paraId="15BDF2D3">
      <w:pPr>
        <w:numPr>
          <w:ilvl w:val="0"/>
          <w:numId w:val="14"/>
        </w:numPr>
        <w:ind w:left="420" w:hanging="420"/>
        <w:rPr>
          <w:rFonts w:hint="default"/>
          <w:lang w:val="en-US" w:eastAsia="zh-CN"/>
        </w:rPr>
      </w:pPr>
      <w:r>
        <w:rPr>
          <w:rFonts w:hint="eastAsia"/>
          <w:lang w:val="en-US" w:eastAsia="zh-CN"/>
        </w:rPr>
        <w:t>银行调用【建档结果通知】接口：</w:t>
      </w:r>
    </w:p>
    <w:p w14:paraId="16622ECD">
      <w:pPr>
        <w:numPr>
          <w:ilvl w:val="1"/>
          <w:numId w:val="14"/>
        </w:numPr>
        <w:ind w:left="840" w:hanging="420"/>
        <w:rPr>
          <w:rFonts w:hint="default"/>
          <w:lang w:val="en-US" w:eastAsia="zh-CN"/>
        </w:rPr>
      </w:pPr>
      <w:r>
        <w:rPr>
          <w:rFonts w:hint="eastAsia"/>
          <w:lang w:val="en-US" w:eastAsia="zh-CN"/>
        </w:rPr>
        <w:t>若接口推送的“客户信息同步状态”为“1-建档失败”或“3-修改失败”，则更新本地的建档记录的状态为“建档申请退回”；</w:t>
      </w:r>
    </w:p>
    <w:p w14:paraId="738726E7">
      <w:pPr>
        <w:numPr>
          <w:ilvl w:val="1"/>
          <w:numId w:val="14"/>
        </w:numPr>
        <w:ind w:left="840" w:hanging="420"/>
        <w:rPr>
          <w:rFonts w:hint="default"/>
          <w:lang w:val="en-US" w:eastAsia="zh-CN"/>
        </w:rPr>
      </w:pPr>
      <w:r>
        <w:rPr>
          <w:rFonts w:hint="eastAsia"/>
          <w:lang w:val="en-US" w:eastAsia="zh-CN"/>
        </w:rPr>
        <w:t>若接口推送的“客户信息同步状态”为“0-建档完成”或“2-修改成功”，则更新本地的建档记录的状态为“已建档”。</w:t>
      </w:r>
    </w:p>
    <w:p w14:paraId="66524F1B">
      <w:pPr>
        <w:ind w:firstLine="420" w:firstLineChars="0"/>
        <w:rPr>
          <w:rFonts w:hint="default" w:ascii="仿宋" w:hAnsi="仿宋"/>
          <w:szCs w:val="21"/>
          <w:lang w:val="en-US" w:eastAsia="zh-CN"/>
        </w:rPr>
      </w:pPr>
    </w:p>
    <w:p w14:paraId="6DCBBD78">
      <w:pPr>
        <w:pStyle w:val="4"/>
        <w:keepNext/>
        <w:keepLines/>
        <w:pageBreakBefore w:val="0"/>
        <w:widowControl w:val="0"/>
        <w:kinsoku/>
        <w:wordWrap/>
        <w:overflowPunct/>
        <w:topLinePunct w:val="0"/>
        <w:autoSpaceDE/>
        <w:autoSpaceDN/>
        <w:bidi w:val="0"/>
        <w:adjustRightInd/>
        <w:snapToGrid/>
        <w:ind w:left="425" w:leftChars="0" w:hanging="425" w:firstLineChars="0"/>
        <w:textAlignment w:val="auto"/>
        <w:rPr>
          <w:rFonts w:hint="eastAsia"/>
        </w:rPr>
      </w:pPr>
      <w:r>
        <w:rPr>
          <w:rFonts w:hint="eastAsia"/>
          <w:lang w:val="en-US" w:eastAsia="zh-CN"/>
        </w:rPr>
        <w:t xml:space="preserve"> </w:t>
      </w:r>
      <w:bookmarkStart w:id="64" w:name="_Toc31289"/>
      <w:bookmarkStart w:id="65" w:name="_Toc23972"/>
      <w:r>
        <w:rPr>
          <w:rFonts w:hint="eastAsia"/>
          <w:lang w:val="en-US" w:eastAsia="zh-CN"/>
        </w:rPr>
        <w:t>融资相关调整</w:t>
      </w:r>
      <w:bookmarkEnd w:id="64"/>
      <w:bookmarkEnd w:id="65"/>
    </w:p>
    <w:p w14:paraId="47989791">
      <w:pPr>
        <w:pStyle w:val="5"/>
        <w:bidi w:val="0"/>
        <w:ind w:left="425" w:leftChars="0" w:hanging="425" w:firstLineChars="0"/>
        <w:rPr>
          <w:rFonts w:hint="eastAsia"/>
          <w:lang w:val="en-US" w:eastAsia="zh-CN"/>
        </w:rPr>
      </w:pPr>
      <w:r>
        <w:rPr>
          <w:rFonts w:hint="eastAsia"/>
          <w:lang w:val="en-US" w:eastAsia="zh-CN"/>
        </w:rPr>
        <w:t xml:space="preserve"> 融资申请时定价接口调用逻辑调整</w:t>
      </w:r>
    </w:p>
    <w:p w14:paraId="1FDCD009">
      <w:pPr>
        <w:numPr>
          <w:ilvl w:val="0"/>
          <w:numId w:val="0"/>
        </w:numPr>
        <w:ind w:left="0" w:firstLine="0"/>
        <w:rPr>
          <w:rFonts w:hint="eastAsia" w:ascii="仿宋" w:hAnsi="仿宋"/>
          <w:szCs w:val="21"/>
          <w:vertAlign w:val="baseline"/>
          <w:lang w:val="en-US" w:eastAsia="zh-CN"/>
        </w:rPr>
      </w:pPr>
      <w:r>
        <w:rPr>
          <w:rFonts w:hint="eastAsia" w:ascii="仿宋" w:hAnsi="仿宋"/>
          <w:szCs w:val="21"/>
          <w:vertAlign w:val="baseline"/>
          <w:lang w:val="en-US" w:eastAsia="zh-CN"/>
        </w:rPr>
        <w:t>本期涉及如下调用定价接口【融资额度查询】的场景：</w:t>
      </w:r>
    </w:p>
    <w:p w14:paraId="4B024DA0">
      <w:pPr>
        <w:numPr>
          <w:ilvl w:val="0"/>
          <w:numId w:val="15"/>
        </w:numPr>
        <w:ind w:left="420" w:leftChars="0" w:hanging="420" w:firstLineChars="0"/>
        <w:rPr>
          <w:rFonts w:hint="default" w:ascii="仿宋" w:hAnsi="仿宋"/>
          <w:szCs w:val="21"/>
          <w:vertAlign w:val="baseline"/>
          <w:lang w:val="en-US" w:eastAsia="zh-CN"/>
        </w:rPr>
      </w:pPr>
      <w:r>
        <w:rPr>
          <w:rFonts w:hint="eastAsia" w:ascii="仿宋" w:hAnsi="仿宋"/>
          <w:szCs w:val="21"/>
          <w:vertAlign w:val="baseline"/>
          <w:lang w:val="en-US" w:eastAsia="zh-CN"/>
        </w:rPr>
        <w:t>选择融资方案页用户主动获取实时价格：</w:t>
      </w:r>
    </w:p>
    <w:p w14:paraId="6F05162E">
      <w:pPr>
        <w:numPr>
          <w:ilvl w:val="1"/>
          <w:numId w:val="15"/>
        </w:numPr>
        <w:ind w:left="840" w:leftChars="0" w:hanging="420" w:firstLineChars="0"/>
        <w:rPr>
          <w:rFonts w:hint="default" w:ascii="仿宋" w:hAnsi="仿宋"/>
          <w:szCs w:val="21"/>
          <w:vertAlign w:val="baseline"/>
          <w:lang w:val="en-US" w:eastAsia="zh-CN"/>
        </w:rPr>
      </w:pPr>
      <w:r>
        <w:rPr>
          <w:rFonts w:hint="eastAsia" w:ascii="仿宋" w:hAnsi="仿宋"/>
          <w:szCs w:val="21"/>
          <w:vertAlign w:val="baseline"/>
          <w:lang w:val="en-US" w:eastAsia="zh-CN"/>
        </w:rPr>
        <w:t>使用场景：用户点击“价格获取”，此时调用【融资额度查询】。</w:t>
      </w:r>
    </w:p>
    <w:p w14:paraId="0D94B287">
      <w:pPr>
        <w:numPr>
          <w:ilvl w:val="1"/>
          <w:numId w:val="15"/>
        </w:numPr>
        <w:ind w:left="840" w:leftChars="0" w:hanging="420" w:firstLineChars="0"/>
        <w:rPr>
          <w:rFonts w:hint="default" w:ascii="仿宋" w:hAnsi="仿宋"/>
          <w:szCs w:val="21"/>
          <w:vertAlign w:val="baseline"/>
          <w:lang w:val="en-US" w:eastAsia="zh-CN"/>
        </w:rPr>
      </w:pPr>
      <w:r>
        <w:rPr>
          <w:rFonts w:hint="eastAsia" w:ascii="仿宋" w:hAnsi="仿宋"/>
          <w:szCs w:val="21"/>
          <w:vertAlign w:val="baseline"/>
          <w:lang w:val="en-US" w:eastAsia="zh-CN"/>
        </w:rPr>
        <w:t>校验校验：需要校验接口返回的利率是否为空，若为空则获取失败须toast提示。</w:t>
      </w:r>
    </w:p>
    <w:p w14:paraId="513C42AA">
      <w:pPr>
        <w:numPr>
          <w:ilvl w:val="1"/>
          <w:numId w:val="15"/>
        </w:numPr>
        <w:ind w:left="840" w:leftChars="0" w:hanging="420" w:firstLineChars="0"/>
        <w:rPr>
          <w:rFonts w:hint="default" w:ascii="仿宋" w:hAnsi="仿宋"/>
          <w:szCs w:val="21"/>
          <w:vertAlign w:val="baseline"/>
          <w:lang w:val="en-US" w:eastAsia="zh-CN"/>
        </w:rPr>
      </w:pPr>
      <w:r>
        <w:rPr>
          <w:rFonts w:hint="eastAsia" w:ascii="仿宋" w:hAnsi="仿宋"/>
          <w:szCs w:val="21"/>
          <w:vertAlign w:val="baseline"/>
          <w:lang w:val="en-US" w:eastAsia="zh-CN"/>
        </w:rPr>
        <w:t>用户交互：用户点击价格获取，若接口返回利率为空，toast提示“价格获取失败”。</w:t>
      </w:r>
    </w:p>
    <w:p w14:paraId="21A27C09">
      <w:pPr>
        <w:numPr>
          <w:ilvl w:val="0"/>
          <w:numId w:val="15"/>
        </w:numPr>
        <w:ind w:left="420" w:leftChars="0" w:hanging="420" w:firstLineChars="0"/>
        <w:rPr>
          <w:rFonts w:hint="default" w:ascii="仿宋" w:hAnsi="仿宋"/>
          <w:szCs w:val="21"/>
          <w:vertAlign w:val="baseline"/>
          <w:lang w:val="en-US" w:eastAsia="zh-CN"/>
        </w:rPr>
      </w:pPr>
      <w:r>
        <w:rPr>
          <w:rFonts w:hint="eastAsia" w:ascii="仿宋" w:hAnsi="仿宋"/>
          <w:szCs w:val="21"/>
          <w:vertAlign w:val="baseline"/>
          <w:lang w:val="en-US" w:eastAsia="zh-CN"/>
        </w:rPr>
        <w:t>用户申请融资，进入融资申请提交页时，接口获取最新价格：</w:t>
      </w:r>
    </w:p>
    <w:p w14:paraId="0AAEB6F4">
      <w:pPr>
        <w:numPr>
          <w:ilvl w:val="1"/>
          <w:numId w:val="15"/>
        </w:numPr>
        <w:ind w:left="840" w:leftChars="0" w:hanging="420" w:firstLineChars="0"/>
        <w:rPr>
          <w:rFonts w:hint="default" w:ascii="仿宋" w:hAnsi="仿宋"/>
          <w:szCs w:val="21"/>
          <w:vertAlign w:val="baseline"/>
          <w:lang w:val="en-US" w:eastAsia="zh-CN"/>
        </w:rPr>
      </w:pPr>
      <w:r>
        <w:rPr>
          <w:rFonts w:hint="eastAsia" w:ascii="仿宋" w:hAnsi="仿宋"/>
          <w:szCs w:val="21"/>
          <w:vertAlign w:val="baseline"/>
          <w:lang w:val="en-US" w:eastAsia="zh-CN"/>
        </w:rPr>
        <w:t>使用场景：用户在选择融资方案页点击“点击申请”，或在融资申请列表页点击“继续申请”、“再次申请”，进入融资申请提交页前，需要调用【融资额度查询】获取最新的融资利率并存储。</w:t>
      </w:r>
    </w:p>
    <w:p w14:paraId="4597EFBA">
      <w:pPr>
        <w:numPr>
          <w:ilvl w:val="1"/>
          <w:numId w:val="15"/>
        </w:numPr>
        <w:ind w:left="840" w:leftChars="0" w:hanging="420" w:firstLineChars="0"/>
        <w:rPr>
          <w:rFonts w:hint="eastAsia"/>
          <w:lang w:val="en-US" w:eastAsia="zh-CN"/>
        </w:rPr>
      </w:pPr>
      <w:r>
        <w:rPr>
          <w:rFonts w:hint="eastAsia" w:ascii="仿宋" w:hAnsi="仿宋"/>
          <w:szCs w:val="21"/>
          <w:vertAlign w:val="baseline"/>
          <w:lang w:val="en-US" w:eastAsia="zh-CN"/>
        </w:rPr>
        <w:t>相关校验：需要校验接口返回的利率是否为空。</w:t>
      </w:r>
    </w:p>
    <w:p w14:paraId="5D188512">
      <w:pPr>
        <w:numPr>
          <w:ilvl w:val="1"/>
          <w:numId w:val="15"/>
        </w:numPr>
        <w:ind w:left="840" w:leftChars="0" w:hanging="420" w:firstLineChars="0"/>
        <w:rPr>
          <w:rFonts w:hint="eastAsia"/>
          <w:lang w:val="en-US" w:eastAsia="zh-CN"/>
        </w:rPr>
      </w:pPr>
      <w:r>
        <w:rPr>
          <w:rFonts w:hint="eastAsia" w:ascii="仿宋" w:hAnsi="仿宋"/>
          <w:szCs w:val="21"/>
          <w:vertAlign w:val="baseline"/>
          <w:lang w:val="en-US" w:eastAsia="zh-CN"/>
        </w:rPr>
        <w:t>用户交互：用户点击“点击申请”、“继续申请”、“再次申请”，若接口返回的融资利率或手续费费率为空，则toast提示“接口返回异常，请联系客服。”</w:t>
      </w:r>
    </w:p>
    <w:p w14:paraId="3EB1DF0A">
      <w:pPr>
        <w:rPr>
          <w:rFonts w:hint="eastAsia"/>
          <w:lang w:val="en-US" w:eastAsia="zh-CN"/>
        </w:rPr>
      </w:pPr>
    </w:p>
    <w:p w14:paraId="4A6AEB1D">
      <w:pPr>
        <w:pStyle w:val="5"/>
        <w:bidi w:val="0"/>
        <w:ind w:left="425" w:leftChars="0" w:hanging="425" w:firstLineChars="0"/>
        <w:rPr>
          <w:rFonts w:hint="eastAsia"/>
          <w:highlight w:val="yellow"/>
          <w:lang w:val="en-US" w:eastAsia="zh-CN"/>
        </w:rPr>
      </w:pPr>
      <w:r>
        <w:rPr>
          <w:rFonts w:hint="eastAsia"/>
          <w:highlight w:val="yellow"/>
          <w:lang w:val="en-US" w:eastAsia="zh-CN"/>
        </w:rPr>
        <w:t xml:space="preserve"> 协议预览及授权验证的逻辑说明</w:t>
      </w:r>
    </w:p>
    <w:p w14:paraId="492E6748">
      <w:pPr>
        <w:ind w:firstLine="420" w:firstLineChars="0"/>
        <w:rPr>
          <w:rFonts w:hint="default" w:ascii="仿宋" w:hAnsi="仿宋"/>
          <w:szCs w:val="21"/>
          <w:lang w:val="en-US" w:eastAsia="zh-CN"/>
        </w:rPr>
      </w:pPr>
      <w:r>
        <w:rPr>
          <w:rFonts w:hint="eastAsia" w:ascii="仿宋" w:hAnsi="仿宋"/>
          <w:szCs w:val="21"/>
          <w:lang w:val="en-US" w:eastAsia="zh-CN"/>
        </w:rPr>
        <w:t>本期对接平安银行，融资相关的协议全部在银行系统内签署，在平台仅做预览和授权认证。这里对协议预览和授权认证的交互逻辑及功能逻辑进行说明。</w:t>
      </w:r>
    </w:p>
    <w:p w14:paraId="20CC88CC">
      <w:pPr>
        <w:numPr>
          <w:ilvl w:val="0"/>
          <w:numId w:val="0"/>
        </w:numPr>
        <w:ind w:leftChars="0"/>
        <w:rPr>
          <w:rFonts w:hint="default"/>
          <w:b/>
          <w:bCs/>
          <w:lang w:val="en-US" w:eastAsia="zh-CN"/>
        </w:rPr>
      </w:pPr>
      <w:r>
        <w:rPr>
          <w:rFonts w:hint="eastAsia"/>
          <w:b/>
          <w:bCs/>
          <w:lang w:val="en-US" w:eastAsia="zh-CN"/>
        </w:rPr>
        <w:t>交互逻辑：</w:t>
      </w:r>
    </w:p>
    <w:p w14:paraId="35F0126E">
      <w:pPr>
        <w:numPr>
          <w:ilvl w:val="0"/>
          <w:numId w:val="0"/>
        </w:numPr>
        <w:ind w:leftChars="0" w:firstLine="420" w:firstLineChars="0"/>
        <w:rPr>
          <w:rFonts w:hint="default"/>
          <w:lang w:val="en-US" w:eastAsia="zh-CN"/>
        </w:rPr>
      </w:pPr>
      <w:r>
        <w:rPr>
          <w:rFonts w:hint="eastAsia"/>
          <w:lang w:val="en-US" w:eastAsia="zh-CN"/>
        </w:rPr>
        <w:t>协议预览弹窗：</w:t>
      </w:r>
    </w:p>
    <w:p w14:paraId="78C93594">
      <w:pPr>
        <w:numPr>
          <w:ilvl w:val="0"/>
          <w:numId w:val="0"/>
        </w:numPr>
        <w:ind w:leftChars="0" w:firstLine="420" w:firstLineChars="0"/>
        <w:rPr>
          <w:rFonts w:hint="default"/>
          <w:lang w:val="en-US" w:eastAsia="zh-CN"/>
        </w:rPr>
      </w:pPr>
      <w:r>
        <w:drawing>
          <wp:inline distT="0" distB="0" distL="114300" distR="114300">
            <wp:extent cx="4679950" cy="3322955"/>
            <wp:effectExtent l="0" t="0" r="6350" b="4445"/>
            <wp:docPr id="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pic:cNvPicPr>
                      <a:picLocks noChangeAspect="1"/>
                    </pic:cNvPicPr>
                  </pic:nvPicPr>
                  <pic:blipFill>
                    <a:blip r:embed="rId12"/>
                    <a:stretch>
                      <a:fillRect/>
                    </a:stretch>
                  </pic:blipFill>
                  <pic:spPr>
                    <a:xfrm>
                      <a:off x="0" y="0"/>
                      <a:ext cx="4679950" cy="3322955"/>
                    </a:xfrm>
                    <a:prstGeom prst="rect">
                      <a:avLst/>
                    </a:prstGeom>
                    <a:noFill/>
                    <a:ln>
                      <a:noFill/>
                    </a:ln>
                  </pic:spPr>
                </pic:pic>
              </a:graphicData>
            </a:graphic>
          </wp:inline>
        </w:drawing>
      </w:r>
    </w:p>
    <w:p w14:paraId="23AAD7E9">
      <w:pPr>
        <w:numPr>
          <w:ilvl w:val="1"/>
          <w:numId w:val="16"/>
        </w:numPr>
        <w:rPr>
          <w:rFonts w:hint="eastAsia"/>
          <w:highlight w:val="none"/>
          <w:lang w:val="en-US" w:eastAsia="zh-CN"/>
        </w:rPr>
      </w:pPr>
      <w:r>
        <w:rPr>
          <w:rFonts w:hint="eastAsia"/>
          <w:highlight w:val="none"/>
          <w:lang w:val="en-US" w:eastAsia="zh-CN"/>
        </w:rPr>
        <w:t>弹窗入口：供应商用户在融资申请提交页，点击提交，现有校验通过后，进一步校验：</w:t>
      </w:r>
    </w:p>
    <w:p w14:paraId="50D56FE5">
      <w:pPr>
        <w:numPr>
          <w:ilvl w:val="2"/>
          <w:numId w:val="16"/>
        </w:numPr>
        <w:ind w:left="1260" w:leftChars="0" w:hanging="420" w:firstLineChars="0"/>
        <w:rPr>
          <w:rFonts w:hint="eastAsia"/>
          <w:highlight w:val="none"/>
          <w:lang w:val="en-US" w:eastAsia="zh-CN"/>
        </w:rPr>
      </w:pPr>
      <w:r>
        <w:rPr>
          <w:rFonts w:hint="eastAsia"/>
          <w:highlight w:val="none"/>
          <w:lang w:val="en-US" w:eastAsia="zh-CN"/>
        </w:rPr>
        <w:t>“融资提交签署协议”是否配置为“需要签署”：</w:t>
      </w:r>
    </w:p>
    <w:p w14:paraId="179756B4">
      <w:pPr>
        <w:numPr>
          <w:ilvl w:val="3"/>
          <w:numId w:val="16"/>
        </w:numPr>
        <w:ind w:left="1680" w:leftChars="0" w:hanging="420" w:firstLineChars="0"/>
        <w:rPr>
          <w:rFonts w:hint="eastAsia"/>
          <w:highlight w:val="none"/>
          <w:lang w:val="en-US" w:eastAsia="zh-CN"/>
        </w:rPr>
      </w:pPr>
      <w:r>
        <w:rPr>
          <w:rFonts w:hint="eastAsia"/>
          <w:lang w:val="en-US" w:eastAsia="zh-CN"/>
        </w:rPr>
        <w:t>若配置为“不需要签署”，则保存数据，页面跳转至融资申请列表页，</w:t>
      </w:r>
      <w:r>
        <w:rPr>
          <w:rFonts w:hint="eastAsia"/>
          <w:highlight w:val="none"/>
          <w:lang w:val="en-US" w:eastAsia="zh-CN"/>
        </w:rPr>
        <w:t>toast提示“操作成功”，</w:t>
      </w:r>
      <w:r>
        <w:rPr>
          <w:rFonts w:hint="eastAsia"/>
          <w:lang w:val="en-US" w:eastAsia="zh-CN"/>
        </w:rPr>
        <w:t>融资单正常推送至审单；</w:t>
      </w:r>
    </w:p>
    <w:p w14:paraId="08A6018A">
      <w:pPr>
        <w:numPr>
          <w:ilvl w:val="3"/>
          <w:numId w:val="16"/>
        </w:numPr>
        <w:ind w:left="1680" w:leftChars="0" w:hanging="420" w:firstLineChars="0"/>
        <w:rPr>
          <w:rFonts w:hint="eastAsia"/>
          <w:highlight w:val="none"/>
          <w:lang w:val="en-US" w:eastAsia="zh-CN"/>
        </w:rPr>
      </w:pPr>
      <w:r>
        <w:rPr>
          <w:rFonts w:hint="eastAsia"/>
          <w:highlight w:val="none"/>
          <w:lang w:val="en-US" w:eastAsia="zh-CN"/>
        </w:rPr>
        <w:t>若配置为“需要签署”，则呼出“协议签署弹窗”。（这里不同资方通道交互不同）</w:t>
      </w:r>
    </w:p>
    <w:p w14:paraId="4A1C270A">
      <w:pPr>
        <w:numPr>
          <w:ilvl w:val="1"/>
          <w:numId w:val="16"/>
        </w:numPr>
        <w:rPr>
          <w:rFonts w:hint="default"/>
          <w:lang w:val="en-US" w:eastAsia="zh-CN"/>
        </w:rPr>
      </w:pPr>
      <w:r>
        <w:rPr>
          <w:rFonts w:hint="eastAsia"/>
          <w:lang w:val="en-US" w:eastAsia="zh-CN"/>
        </w:rPr>
        <w:t>关闭/取消：点击关闭/取消，弹窗消失，返回至融资申请提交页。</w:t>
      </w:r>
    </w:p>
    <w:p w14:paraId="59286A4F">
      <w:pPr>
        <w:numPr>
          <w:ilvl w:val="1"/>
          <w:numId w:val="16"/>
        </w:numPr>
        <w:rPr>
          <w:rFonts w:hint="default"/>
          <w:lang w:val="en-US" w:eastAsia="zh-CN"/>
        </w:rPr>
      </w:pPr>
      <w:r>
        <w:rPr>
          <w:rFonts w:hint="eastAsia"/>
          <w:lang w:val="en-US" w:eastAsia="zh-CN"/>
        </w:rPr>
        <w:t>协议切换预览：点击tab页签，切换展示对应协议。</w:t>
      </w:r>
    </w:p>
    <w:p w14:paraId="476A2955">
      <w:pPr>
        <w:numPr>
          <w:ilvl w:val="1"/>
          <w:numId w:val="16"/>
        </w:numPr>
        <w:rPr>
          <w:rFonts w:hint="eastAsia"/>
          <w:lang w:val="en-US" w:eastAsia="zh-CN"/>
        </w:rPr>
      </w:pPr>
      <w:r>
        <w:rPr>
          <w:rFonts w:hint="eastAsia"/>
          <w:lang w:val="en-US" w:eastAsia="zh-CN"/>
        </w:rPr>
        <w:t>授权验证：点击授权验证，进行如下校验：</w:t>
      </w:r>
    </w:p>
    <w:p w14:paraId="093BCDD7">
      <w:pPr>
        <w:numPr>
          <w:ilvl w:val="2"/>
          <w:numId w:val="17"/>
        </w:numPr>
        <w:pBdr>
          <w:bottom w:val="none" w:color="auto" w:sz="0" w:space="0"/>
        </w:pBdr>
        <w:ind w:left="1260"/>
        <w:rPr>
          <w:rFonts w:hint="eastAsia"/>
        </w:rPr>
      </w:pPr>
      <w:r>
        <w:rPr>
          <w:rFonts w:hint="eastAsia"/>
        </w:rPr>
        <w:t>校验用户的状态是否为正常：</w:t>
      </w:r>
    </w:p>
    <w:p w14:paraId="1856C8D2">
      <w:pPr>
        <w:numPr>
          <w:ilvl w:val="3"/>
          <w:numId w:val="17"/>
        </w:numPr>
        <w:pBdr>
          <w:bottom w:val="none" w:color="auto" w:sz="0" w:space="0"/>
        </w:pBdr>
        <w:ind w:left="1680"/>
        <w:rPr>
          <w:rFonts w:hint="eastAsia"/>
        </w:rPr>
      </w:pPr>
      <w:r>
        <w:rPr>
          <w:rFonts w:hint="eastAsia"/>
        </w:rPr>
        <w:t>若校验不通过，则toast提示“用户状态异常”；</w:t>
      </w:r>
    </w:p>
    <w:p w14:paraId="19BD9F19">
      <w:pPr>
        <w:numPr>
          <w:ilvl w:val="3"/>
          <w:numId w:val="17"/>
        </w:numPr>
        <w:pBdr>
          <w:bottom w:val="none" w:color="auto" w:sz="0" w:space="0"/>
        </w:pBdr>
        <w:ind w:left="1680"/>
        <w:rPr>
          <w:rFonts w:hint="eastAsia"/>
        </w:rPr>
      </w:pPr>
      <w:r>
        <w:rPr>
          <w:rFonts w:hint="eastAsia"/>
        </w:rPr>
        <w:t>若校验通过，进行下一项校验；</w:t>
      </w:r>
    </w:p>
    <w:p w14:paraId="0FD7F018">
      <w:pPr>
        <w:numPr>
          <w:ilvl w:val="2"/>
          <w:numId w:val="17"/>
        </w:numPr>
        <w:pBdr>
          <w:bottom w:val="none" w:color="auto" w:sz="0" w:space="0"/>
        </w:pBdr>
        <w:ind w:left="1260"/>
        <w:rPr>
          <w:rFonts w:hint="eastAsia"/>
        </w:rPr>
      </w:pPr>
      <w:r>
        <w:rPr>
          <w:rFonts w:hint="eastAsia"/>
        </w:rPr>
        <w:t>校验企业的状态是否为正常：</w:t>
      </w:r>
    </w:p>
    <w:p w14:paraId="77E988D9">
      <w:pPr>
        <w:numPr>
          <w:ilvl w:val="3"/>
          <w:numId w:val="17"/>
        </w:numPr>
        <w:pBdr>
          <w:bottom w:val="none" w:color="auto" w:sz="0" w:space="0"/>
        </w:pBdr>
        <w:ind w:left="1680"/>
        <w:rPr>
          <w:rFonts w:hint="eastAsia"/>
        </w:rPr>
      </w:pPr>
      <w:r>
        <w:rPr>
          <w:rFonts w:hint="eastAsia"/>
        </w:rPr>
        <w:t>若校验不通过，则toast提示“企业状态异常”；</w:t>
      </w:r>
    </w:p>
    <w:p w14:paraId="7DBC73C7">
      <w:pPr>
        <w:numPr>
          <w:ilvl w:val="3"/>
          <w:numId w:val="17"/>
        </w:numPr>
        <w:pBdr>
          <w:bottom w:val="none" w:color="auto" w:sz="0" w:space="0"/>
        </w:pBdr>
        <w:ind w:left="1680"/>
        <w:rPr>
          <w:rFonts w:hint="eastAsia"/>
          <w:lang w:val="en-US" w:eastAsia="zh-CN"/>
        </w:rPr>
      </w:pPr>
      <w:r>
        <w:rPr>
          <w:rFonts w:hint="eastAsia"/>
        </w:rPr>
        <w:t>若校验通过，进行下一项校验；</w:t>
      </w:r>
    </w:p>
    <w:p w14:paraId="52C760C7">
      <w:pPr>
        <w:numPr>
          <w:ilvl w:val="2"/>
          <w:numId w:val="17"/>
        </w:numPr>
        <w:pBdr>
          <w:bottom w:val="none" w:color="auto" w:sz="0" w:space="0"/>
        </w:pBdr>
        <w:ind w:left="1260"/>
        <w:rPr>
          <w:rFonts w:hint="eastAsia"/>
          <w:lang w:val="en-US" w:eastAsia="zh-CN"/>
        </w:rPr>
      </w:pPr>
      <w:r>
        <w:rPr>
          <w:rFonts w:hint="eastAsia"/>
          <w:lang w:val="en-US" w:eastAsia="zh-CN"/>
        </w:rPr>
        <w:t>校验审核岗Ukey：</w:t>
      </w:r>
    </w:p>
    <w:p w14:paraId="14D7CECB">
      <w:pPr>
        <w:numPr>
          <w:ilvl w:val="3"/>
          <w:numId w:val="18"/>
        </w:numPr>
        <w:ind w:left="1680"/>
        <w:rPr>
          <w:rFonts w:hint="eastAsia"/>
          <w:lang w:val="en-US" w:eastAsia="zh-CN"/>
        </w:rPr>
      </w:pPr>
      <w:r>
        <w:rPr>
          <w:rFonts w:hint="eastAsia"/>
          <w:lang w:val="en-US" w:eastAsia="zh-CN"/>
        </w:rPr>
        <w:t>若校验不通过，进行toast提示（用户中心提示文本）；</w:t>
      </w:r>
    </w:p>
    <w:p w14:paraId="59F0B13E">
      <w:pPr>
        <w:numPr>
          <w:ilvl w:val="3"/>
          <w:numId w:val="17"/>
        </w:numPr>
        <w:pBdr>
          <w:bottom w:val="none" w:color="auto" w:sz="0" w:space="0"/>
        </w:pBdr>
        <w:rPr>
          <w:rFonts w:hint="default"/>
          <w:lang w:val="en-US" w:eastAsia="zh-CN"/>
        </w:rPr>
      </w:pPr>
      <w:r>
        <w:rPr>
          <w:rFonts w:hint="eastAsia"/>
          <w:lang w:val="en-US" w:eastAsia="zh-CN"/>
        </w:rPr>
        <w:t>若校验通过，进行下一项校验；</w:t>
      </w:r>
    </w:p>
    <w:p w14:paraId="39557910">
      <w:pPr>
        <w:numPr>
          <w:ilvl w:val="2"/>
          <w:numId w:val="17"/>
        </w:numPr>
        <w:pBdr>
          <w:bottom w:val="none" w:color="auto" w:sz="0" w:space="0"/>
        </w:pBdr>
        <w:ind w:left="1260" w:leftChars="0" w:hanging="420" w:firstLineChars="0"/>
        <w:rPr>
          <w:rFonts w:hint="default"/>
          <w:lang w:val="en-US" w:eastAsia="zh-CN"/>
        </w:rPr>
      </w:pPr>
      <w:r>
        <w:rPr>
          <w:rFonts w:hint="eastAsia"/>
          <w:lang w:val="en-US" w:eastAsia="zh-CN"/>
        </w:rPr>
        <w:t>校验用户是否已勾选“我已认真阅读并同意以上协议”：</w:t>
      </w:r>
    </w:p>
    <w:p w14:paraId="4D087503">
      <w:pPr>
        <w:numPr>
          <w:ilvl w:val="3"/>
          <w:numId w:val="17"/>
        </w:numPr>
        <w:pBdr>
          <w:bottom w:val="none" w:color="auto" w:sz="0" w:space="0"/>
        </w:pBdr>
        <w:ind w:left="1680" w:leftChars="0" w:hanging="420" w:firstLineChars="0"/>
        <w:rPr>
          <w:rFonts w:hint="default"/>
          <w:lang w:val="en-US" w:eastAsia="zh-CN"/>
        </w:rPr>
      </w:pPr>
      <w:r>
        <w:rPr>
          <w:rFonts w:hint="eastAsia"/>
          <w:lang w:val="en-US" w:eastAsia="zh-CN"/>
        </w:rPr>
        <w:t>若未勾选，则toast提示“请阅读协议并勾选同意”；</w:t>
      </w:r>
    </w:p>
    <w:p w14:paraId="1F9D9ABF">
      <w:pPr>
        <w:numPr>
          <w:ilvl w:val="3"/>
          <w:numId w:val="17"/>
        </w:numPr>
        <w:pBdr>
          <w:bottom w:val="none" w:color="auto" w:sz="0" w:space="0"/>
        </w:pBdr>
        <w:ind w:left="1680" w:leftChars="0" w:hanging="420" w:firstLineChars="0"/>
        <w:rPr>
          <w:rFonts w:hint="default"/>
          <w:lang w:val="en-US" w:eastAsia="zh-CN"/>
        </w:rPr>
      </w:pPr>
      <w:r>
        <w:rPr>
          <w:rFonts w:hint="eastAsia"/>
          <w:lang w:val="en-US" w:eastAsia="zh-CN"/>
        </w:rPr>
        <w:t>若已勾选，弹窗消失，展示授权验证弹窗。</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14:paraId="3614AD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14:paraId="3F3435F2">
            <w:pPr>
              <w:numPr>
                <w:ilvl w:val="0"/>
                <w:numId w:val="0"/>
              </w:numPr>
              <w:rPr>
                <w:rFonts w:hint="eastAsia"/>
                <w:vertAlign w:val="baseline"/>
                <w:lang w:val="en-US" w:eastAsia="zh-CN"/>
              </w:rPr>
            </w:pPr>
            <w:r>
              <w:rPr>
                <w:rFonts w:hint="eastAsia"/>
                <w:vertAlign w:val="baseline"/>
                <w:lang w:val="en-US" w:eastAsia="zh-CN"/>
              </w:rPr>
              <w:t>在呼出协议签署弹窗时，针对链数已对接的资方通道，不同资方通道的交互不同：</w:t>
            </w:r>
          </w:p>
          <w:p w14:paraId="1B5F41E0">
            <w:pPr>
              <w:numPr>
                <w:ilvl w:val="0"/>
                <w:numId w:val="19"/>
              </w:numPr>
              <w:rPr>
                <w:rFonts w:hint="default"/>
                <w:vertAlign w:val="baseline"/>
                <w:lang w:val="en-US" w:eastAsia="zh-CN"/>
              </w:rPr>
            </w:pPr>
            <w:r>
              <w:rPr>
                <w:rFonts w:hint="eastAsia"/>
                <w:vertAlign w:val="baseline"/>
                <w:lang w:val="en-US" w:eastAsia="zh-CN"/>
              </w:rPr>
              <w:t>对于多数资方通道，用户在融资申请提交页点击提交，校验通过后，直接呼出协议签署的弹窗，在弹窗内加载展示协议。</w:t>
            </w:r>
          </w:p>
          <w:p w14:paraId="685BF85B">
            <w:pPr>
              <w:numPr>
                <w:ilvl w:val="0"/>
                <w:numId w:val="19"/>
              </w:numPr>
              <w:rPr>
                <w:rFonts w:hint="default"/>
                <w:vertAlign w:val="baseline"/>
                <w:lang w:val="en-US" w:eastAsia="zh-CN"/>
              </w:rPr>
            </w:pPr>
            <w:r>
              <w:rPr>
                <w:rFonts w:hint="eastAsia"/>
                <w:vertAlign w:val="baseline"/>
                <w:lang w:val="en-US" w:eastAsia="zh-CN"/>
              </w:rPr>
              <w:t>对于“交通银行-链数”，用户在融资申请提交页点击提交，系统调接口获取行方协议，需要在呼出协议签署的弹窗前展示协议获取进度弹窗，协议获取成功后呼出协议签署弹窗。</w:t>
            </w:r>
          </w:p>
          <w:p w14:paraId="60A4D95C">
            <w:pPr>
              <w:numPr>
                <w:ilvl w:val="0"/>
                <w:numId w:val="19"/>
              </w:numPr>
              <w:rPr>
                <w:rFonts w:hint="default"/>
                <w:vertAlign w:val="baseline"/>
                <w:lang w:val="en-US" w:eastAsia="zh-CN"/>
              </w:rPr>
            </w:pPr>
            <w:r>
              <w:rPr>
                <w:rFonts w:hint="eastAsia"/>
                <w:vertAlign w:val="baseline"/>
                <w:lang w:val="en-US" w:eastAsia="zh-CN"/>
              </w:rPr>
              <w:t>对于“</w:t>
            </w:r>
            <w:r>
              <w:rPr>
                <w:rFonts w:hint="default"/>
                <w:vertAlign w:val="baseline"/>
                <w:lang w:val="en-US" w:eastAsia="zh-CN"/>
              </w:rPr>
              <w:t>平安银行-链数</w:t>
            </w:r>
            <w:r>
              <w:rPr>
                <w:rFonts w:hint="eastAsia"/>
                <w:vertAlign w:val="baseline"/>
                <w:lang w:val="en-US" w:eastAsia="zh-CN"/>
              </w:rPr>
              <w:t>”</w:t>
            </w:r>
            <w:r>
              <w:rPr>
                <w:rFonts w:hint="default"/>
                <w:vertAlign w:val="baseline"/>
                <w:lang w:val="en-US" w:eastAsia="zh-CN"/>
              </w:rPr>
              <w:t>，</w:t>
            </w:r>
            <w:r>
              <w:rPr>
                <w:rFonts w:hint="eastAsia"/>
                <w:vertAlign w:val="baseline"/>
                <w:lang w:val="en-US" w:eastAsia="zh-CN"/>
              </w:rPr>
              <w:t>用户在融资申请提交页点击提交，</w:t>
            </w:r>
            <w:r>
              <w:rPr>
                <w:rFonts w:hint="eastAsia"/>
                <w:lang w:val="en-US" w:eastAsia="zh-CN"/>
              </w:rPr>
              <w:t>toast提示：“正在获取协议，请稍候…”，同时</w:t>
            </w:r>
            <w:r>
              <w:rPr>
                <w:rFonts w:hint="default"/>
                <w:vertAlign w:val="baseline"/>
                <w:lang w:val="en-US" w:eastAsia="zh-CN"/>
              </w:rPr>
              <w:t>调用平安银行【协议预览】和【协议附件预览】接口，推送协议相关字段，返回协议文件（格式为base64字符串，须进行转码），</w:t>
            </w:r>
            <w:r>
              <w:rPr>
                <w:rFonts w:hint="eastAsia"/>
                <w:vertAlign w:val="baseline"/>
                <w:lang w:val="en-US" w:eastAsia="zh-CN"/>
              </w:rPr>
              <w:t>获取成功</w:t>
            </w:r>
            <w:r>
              <w:rPr>
                <w:rFonts w:hint="default"/>
                <w:vertAlign w:val="baseline"/>
                <w:lang w:val="en-US" w:eastAsia="zh-CN"/>
              </w:rPr>
              <w:t>呼出“协议预览弹窗”分tab页展示接口返回的所有协议文本。</w:t>
            </w:r>
          </w:p>
        </w:tc>
      </w:tr>
    </w:tbl>
    <w:p w14:paraId="6708686C">
      <w:pPr>
        <w:numPr>
          <w:ilvl w:val="0"/>
          <w:numId w:val="0"/>
        </w:numPr>
        <w:ind w:leftChars="0"/>
        <w:rPr>
          <w:rFonts w:hint="default"/>
          <w:lang w:val="en-US" w:eastAsia="zh-CN"/>
        </w:rPr>
      </w:pPr>
    </w:p>
    <w:p w14:paraId="0897D193">
      <w:pPr>
        <w:numPr>
          <w:ilvl w:val="0"/>
          <w:numId w:val="0"/>
        </w:numPr>
        <w:ind w:leftChars="0" w:firstLine="420" w:firstLineChars="0"/>
        <w:rPr>
          <w:rFonts w:hint="default"/>
          <w:lang w:val="en-US" w:eastAsia="zh-CN"/>
        </w:rPr>
      </w:pPr>
      <w:r>
        <w:rPr>
          <w:rFonts w:hint="eastAsia"/>
          <w:lang w:val="en-US" w:eastAsia="zh-CN"/>
        </w:rPr>
        <w:t>授权验证弹窗：</w:t>
      </w:r>
    </w:p>
    <w:p w14:paraId="7A7A356F">
      <w:pPr>
        <w:numPr>
          <w:ilvl w:val="0"/>
          <w:numId w:val="0"/>
        </w:numPr>
        <w:ind w:leftChars="0" w:firstLine="420" w:firstLineChars="0"/>
      </w:pPr>
      <w:r>
        <w:drawing>
          <wp:inline distT="0" distB="0" distL="114300" distR="114300">
            <wp:extent cx="3239770" cy="4789170"/>
            <wp:effectExtent l="0" t="0" r="11430" b="11430"/>
            <wp:docPr id="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
                    <pic:cNvPicPr>
                      <a:picLocks noChangeAspect="1"/>
                    </pic:cNvPicPr>
                  </pic:nvPicPr>
                  <pic:blipFill>
                    <a:blip r:embed="rId13"/>
                    <a:stretch>
                      <a:fillRect/>
                    </a:stretch>
                  </pic:blipFill>
                  <pic:spPr>
                    <a:xfrm>
                      <a:off x="0" y="0"/>
                      <a:ext cx="3239770" cy="4789170"/>
                    </a:xfrm>
                    <a:prstGeom prst="rect">
                      <a:avLst/>
                    </a:prstGeom>
                    <a:noFill/>
                    <a:ln>
                      <a:noFill/>
                    </a:ln>
                  </pic:spPr>
                </pic:pic>
              </a:graphicData>
            </a:graphic>
          </wp:inline>
        </w:drawing>
      </w:r>
    </w:p>
    <w:p w14:paraId="3B74528F">
      <w:pPr>
        <w:numPr>
          <w:ilvl w:val="1"/>
          <w:numId w:val="20"/>
        </w:numPr>
      </w:pPr>
      <w:r>
        <w:rPr>
          <w:rFonts w:hint="eastAsia"/>
          <w:lang w:val="en-US" w:eastAsia="zh-CN"/>
        </w:rPr>
        <w:t>关闭/取消：点击关闭/取消，弹窗消失，返回至融资申请提交页。</w:t>
      </w:r>
    </w:p>
    <w:p w14:paraId="5B30DB62">
      <w:pPr>
        <w:numPr>
          <w:ilvl w:val="1"/>
          <w:numId w:val="20"/>
        </w:numPr>
      </w:pPr>
      <w:r>
        <w:rPr>
          <w:rFonts w:hint="eastAsia"/>
          <w:lang w:val="en-US" w:eastAsia="zh-CN"/>
        </w:rPr>
        <w:t>获取验证码/验证码倒计时：当页面载入时或验证码倒计时结束，显示获取验证码按钮；反之显示验证码有效期倒计时。用户点击获取验证码，调用银行接口【发送手机验证码】向操作用户发送验证码：</w:t>
      </w:r>
    </w:p>
    <w:p w14:paraId="178FA9DC">
      <w:pPr>
        <w:numPr>
          <w:ilvl w:val="2"/>
          <w:numId w:val="20"/>
        </w:numPr>
        <w:ind w:left="1260" w:leftChars="0" w:hanging="420" w:firstLineChars="0"/>
      </w:pPr>
      <w:r>
        <w:rPr>
          <w:rFonts w:hint="eastAsia"/>
          <w:lang w:val="en-US" w:eastAsia="zh-CN"/>
        </w:rPr>
        <w:t>若银行响应成功（code=200），获取验证码按钮变为有效期倒计时（120s），倒计时结束后，再次显示获取验证码按钮。</w:t>
      </w:r>
    </w:p>
    <w:p w14:paraId="5E83E097">
      <w:pPr>
        <w:numPr>
          <w:ilvl w:val="2"/>
          <w:numId w:val="20"/>
        </w:numPr>
        <w:ind w:left="1260" w:leftChars="0" w:hanging="420" w:firstLineChars="0"/>
      </w:pPr>
      <w:r>
        <w:rPr>
          <w:rFonts w:hint="eastAsia"/>
          <w:lang w:val="en-US" w:eastAsia="zh-CN"/>
        </w:rPr>
        <w:t>若银行响应失败（code=500），toast提示“[银行返回message]，请重新获取验证码。”此时用户可再次点击获取验证码按钮。</w:t>
      </w:r>
    </w:p>
    <w:p w14:paraId="4ACE2B49">
      <w:pPr>
        <w:numPr>
          <w:ilvl w:val="1"/>
          <w:numId w:val="20"/>
        </w:numPr>
      </w:pPr>
      <w:r>
        <w:rPr>
          <w:rFonts w:hint="eastAsia"/>
          <w:lang w:val="en-US" w:eastAsia="zh-CN"/>
        </w:rPr>
        <w:t>确定：点击确定，进行如下校验：</w:t>
      </w:r>
    </w:p>
    <w:p w14:paraId="381E1E5E">
      <w:pPr>
        <w:numPr>
          <w:ilvl w:val="2"/>
          <w:numId w:val="20"/>
        </w:numPr>
        <w:ind w:left="1260" w:leftChars="0" w:hanging="420" w:firstLineChars="0"/>
      </w:pPr>
      <w:r>
        <w:rPr>
          <w:rFonts w:hint="eastAsia"/>
          <w:lang w:val="en-US" w:eastAsia="zh-CN"/>
        </w:rPr>
        <w:t>用户是否已输入验证码：</w:t>
      </w:r>
    </w:p>
    <w:p w14:paraId="5E7F6197">
      <w:pPr>
        <w:numPr>
          <w:ilvl w:val="3"/>
          <w:numId w:val="20"/>
        </w:numPr>
        <w:ind w:left="1680" w:leftChars="0" w:hanging="420" w:firstLineChars="0"/>
      </w:pPr>
      <w:r>
        <w:rPr>
          <w:rFonts w:hint="eastAsia"/>
          <w:lang w:val="en-US" w:eastAsia="zh-CN"/>
        </w:rPr>
        <w:t>若未输入，输入框下方红色文本提示“请输入验证码”；</w:t>
      </w:r>
    </w:p>
    <w:p w14:paraId="504771C1">
      <w:pPr>
        <w:numPr>
          <w:ilvl w:val="3"/>
          <w:numId w:val="20"/>
        </w:numPr>
        <w:ind w:left="1680" w:leftChars="0" w:hanging="420" w:firstLineChars="0"/>
      </w:pPr>
      <w:r>
        <w:rPr>
          <w:rFonts w:hint="eastAsia"/>
          <w:lang w:val="en-US" w:eastAsia="zh-CN"/>
        </w:rPr>
        <w:t>若已输入，进行下一项校验；</w:t>
      </w:r>
    </w:p>
    <w:p w14:paraId="2DC69B52">
      <w:pPr>
        <w:numPr>
          <w:ilvl w:val="2"/>
          <w:numId w:val="20"/>
        </w:numPr>
        <w:ind w:left="1260" w:leftChars="0" w:hanging="420" w:firstLineChars="0"/>
      </w:pPr>
      <w:r>
        <w:rPr>
          <w:rFonts w:hint="eastAsia"/>
          <w:lang w:val="en-US" w:eastAsia="zh-CN"/>
        </w:rPr>
        <w:t>验证码格式是否符合要求（6位数字）：</w:t>
      </w:r>
    </w:p>
    <w:p w14:paraId="116F4A4F">
      <w:pPr>
        <w:numPr>
          <w:ilvl w:val="3"/>
          <w:numId w:val="20"/>
        </w:numPr>
        <w:ind w:left="1680" w:leftChars="0" w:hanging="420" w:firstLineChars="0"/>
      </w:pPr>
      <w:r>
        <w:rPr>
          <w:rFonts w:hint="eastAsia"/>
          <w:lang w:val="en-US" w:eastAsia="zh-CN"/>
        </w:rPr>
        <w:t>若不符合要求，输入框下方红色文本提示“请输入正确格式的验证码”；</w:t>
      </w:r>
    </w:p>
    <w:p w14:paraId="784CC0CA">
      <w:pPr>
        <w:numPr>
          <w:ilvl w:val="3"/>
          <w:numId w:val="20"/>
        </w:numPr>
        <w:ind w:left="1680" w:leftChars="0" w:hanging="420" w:firstLineChars="0"/>
      </w:pPr>
      <w:r>
        <w:rPr>
          <w:rFonts w:hint="eastAsia"/>
          <w:lang w:val="en-US" w:eastAsia="zh-CN"/>
        </w:rPr>
        <w:t>若符合要求，进行下一项校验；</w:t>
      </w:r>
    </w:p>
    <w:p w14:paraId="5436163C">
      <w:pPr>
        <w:numPr>
          <w:ilvl w:val="2"/>
          <w:numId w:val="20"/>
        </w:numPr>
        <w:ind w:left="1260" w:leftChars="0" w:hanging="420" w:firstLineChars="0"/>
      </w:pPr>
      <w:r>
        <w:rPr>
          <w:rFonts w:hint="eastAsia"/>
          <w:lang w:val="en-US" w:eastAsia="zh-CN"/>
        </w:rPr>
        <w:t>平台调用【验证码校验】接口，将验证码推送至银行，同时根据银行返回的结果进行判断：</w:t>
      </w:r>
    </w:p>
    <w:p w14:paraId="73FDFC14">
      <w:pPr>
        <w:numPr>
          <w:ilvl w:val="3"/>
          <w:numId w:val="20"/>
        </w:numPr>
        <w:ind w:left="1680" w:leftChars="0" w:hanging="420" w:firstLineChars="0"/>
      </w:pPr>
      <w:r>
        <w:rPr>
          <w:rFonts w:hint="eastAsia"/>
          <w:lang w:val="en-US" w:eastAsia="zh-CN"/>
        </w:rPr>
        <w:t>若银行返回code=200，验证码校验成功，此时授权验证弹窗消失，展示操作成功提示弹窗。用户在操作成功提示弹窗内，点击关闭或好的，弹窗消失，跳转至融资申请列表页。</w:t>
      </w:r>
    </w:p>
    <w:p w14:paraId="0CF71D7E">
      <w:pPr>
        <w:numPr>
          <w:ilvl w:val="0"/>
          <w:numId w:val="0"/>
        </w:numPr>
        <w:ind w:left="1260" w:leftChars="0" w:firstLine="420" w:firstLineChars="0"/>
      </w:pPr>
      <w:r>
        <w:drawing>
          <wp:inline distT="0" distB="0" distL="114300" distR="114300">
            <wp:extent cx="3810000" cy="1270000"/>
            <wp:effectExtent l="0" t="0" r="0" b="0"/>
            <wp:docPr id="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pic:cNvPicPr>
                      <a:picLocks noChangeAspect="1"/>
                    </pic:cNvPicPr>
                  </pic:nvPicPr>
                  <pic:blipFill>
                    <a:blip r:embed="rId14"/>
                    <a:stretch>
                      <a:fillRect/>
                    </a:stretch>
                  </pic:blipFill>
                  <pic:spPr>
                    <a:xfrm>
                      <a:off x="0" y="0"/>
                      <a:ext cx="3810000" cy="1270000"/>
                    </a:xfrm>
                    <a:prstGeom prst="rect">
                      <a:avLst/>
                    </a:prstGeom>
                    <a:noFill/>
                    <a:ln>
                      <a:noFill/>
                    </a:ln>
                  </pic:spPr>
                </pic:pic>
              </a:graphicData>
            </a:graphic>
          </wp:inline>
        </w:drawing>
      </w:r>
    </w:p>
    <w:p w14:paraId="2475B7E0">
      <w:pPr>
        <w:numPr>
          <w:ilvl w:val="3"/>
          <w:numId w:val="20"/>
        </w:numPr>
        <w:ind w:left="1680" w:leftChars="0" w:hanging="420" w:firstLineChars="0"/>
      </w:pPr>
      <w:r>
        <w:rPr>
          <w:rFonts w:hint="eastAsia"/>
          <w:lang w:val="en-US" w:eastAsia="zh-CN"/>
        </w:rPr>
        <w:t>若银行返回code=89819，toast提示“当前短信验证码已失效，请稍后重试”，同时清空用户已输入的验证码，倒计时读秒继续，倒计时结束后显示获取验证码按钮。</w:t>
      </w:r>
    </w:p>
    <w:p w14:paraId="7D7406C8">
      <w:pPr>
        <w:numPr>
          <w:ilvl w:val="3"/>
          <w:numId w:val="20"/>
        </w:numPr>
        <w:ind w:left="1680" w:leftChars="0" w:hanging="420" w:firstLineChars="0"/>
        <w:rPr>
          <w:rFonts w:hint="eastAsia"/>
          <w:lang w:val="en-US" w:eastAsia="zh-CN"/>
        </w:rPr>
      </w:pPr>
      <w:r>
        <w:rPr>
          <w:rFonts w:hint="eastAsia"/>
          <w:lang w:val="en-US" w:eastAsia="zh-CN"/>
        </w:rPr>
        <w:t>若银行返回code=89818，toast提示“不存在有效验证码短信，请重发短信后重试”，同时清空用户已输入的验证码，倒计时读秒继续，倒计时结束后显示获取验证码按钮。</w:t>
      </w:r>
    </w:p>
    <w:p w14:paraId="0085B026">
      <w:pPr>
        <w:numPr>
          <w:ilvl w:val="3"/>
          <w:numId w:val="20"/>
        </w:numPr>
        <w:ind w:left="1680" w:leftChars="0" w:hanging="420" w:firstLineChars="0"/>
        <w:rPr>
          <w:rFonts w:hint="eastAsia"/>
          <w:lang w:val="en-US" w:eastAsia="zh-CN"/>
        </w:rPr>
      </w:pPr>
      <w:r>
        <w:rPr>
          <w:rFonts w:hint="eastAsia"/>
          <w:lang w:val="en-US" w:eastAsia="zh-CN"/>
        </w:rPr>
        <w:t>若银行返回code=89820，toast提示“当前短信验证码已验证，请稍后重试”，同时清空用户已输入的验证码，倒计时读秒继续，倒计时结束后显示获取验证码按钮。</w:t>
      </w:r>
    </w:p>
    <w:p w14:paraId="4A97D9ED">
      <w:pPr>
        <w:numPr>
          <w:ilvl w:val="3"/>
          <w:numId w:val="20"/>
        </w:numPr>
        <w:ind w:left="1680" w:leftChars="0" w:hanging="420" w:firstLineChars="0"/>
        <w:rPr>
          <w:rFonts w:hint="eastAsia"/>
          <w:lang w:val="en-US" w:eastAsia="zh-CN"/>
        </w:rPr>
      </w:pPr>
      <w:r>
        <w:rPr>
          <w:rFonts w:hint="eastAsia"/>
          <w:lang w:val="en-US" w:eastAsia="zh-CN"/>
        </w:rPr>
        <w:t>若银行返回code=89822，toast提示“短信验证码错误！”同时清空用户已输入的验证码，倒计时读秒继续，倒计时结束后显示获取验证码按钮。</w:t>
      </w:r>
    </w:p>
    <w:p w14:paraId="335E7651">
      <w:pPr>
        <w:numPr>
          <w:ilvl w:val="3"/>
          <w:numId w:val="20"/>
        </w:numPr>
        <w:ind w:left="1680" w:leftChars="0" w:hanging="420" w:firstLineChars="0"/>
        <w:rPr>
          <w:rFonts w:hint="eastAsia"/>
          <w:lang w:val="en-US" w:eastAsia="zh-CN"/>
        </w:rPr>
      </w:pPr>
      <w:r>
        <w:rPr>
          <w:rFonts w:hint="eastAsia"/>
          <w:lang w:val="en-US" w:eastAsia="zh-CN"/>
        </w:rPr>
        <w:t>若银行返回其他code，toast提示“短信验证失败”。</w:t>
      </w:r>
    </w:p>
    <w:p w14:paraId="38A66E25">
      <w:pPr>
        <w:numPr>
          <w:ilvl w:val="0"/>
          <w:numId w:val="0"/>
        </w:numPr>
        <w:ind w:leftChars="0"/>
        <w:rPr>
          <w:rFonts w:hint="default"/>
          <w:lang w:val="en-US" w:eastAsia="zh-CN"/>
        </w:rPr>
      </w:pPr>
    </w:p>
    <w:p w14:paraId="44539EAA">
      <w:pPr>
        <w:numPr>
          <w:ilvl w:val="0"/>
          <w:numId w:val="0"/>
        </w:numPr>
        <w:ind w:leftChars="0"/>
        <w:rPr>
          <w:rFonts w:hint="eastAsia"/>
          <w:b/>
          <w:bCs/>
          <w:lang w:val="en-US" w:eastAsia="zh-CN"/>
        </w:rPr>
      </w:pPr>
      <w:r>
        <w:rPr>
          <w:rFonts w:hint="eastAsia"/>
          <w:b/>
          <w:bCs/>
          <w:lang w:val="en-US" w:eastAsia="zh-CN"/>
        </w:rPr>
        <w:t>功能逻辑：</w:t>
      </w:r>
    </w:p>
    <w:p w14:paraId="5AFD1688">
      <w:pPr>
        <w:numPr>
          <w:ilvl w:val="0"/>
          <w:numId w:val="21"/>
        </w:numPr>
        <w:ind w:left="425" w:leftChars="0" w:hanging="425" w:firstLineChars="0"/>
        <w:rPr>
          <w:rFonts w:hint="default"/>
          <w:b/>
          <w:bCs/>
          <w:lang w:val="en-US" w:eastAsia="zh-CN"/>
        </w:rPr>
      </w:pPr>
      <w:r>
        <w:rPr>
          <w:rFonts w:hint="eastAsia"/>
          <w:b/>
          <w:bCs/>
          <w:lang w:val="en-US" w:eastAsia="zh-CN"/>
        </w:rPr>
        <w:t>协议预览的接口调用逻辑：</w:t>
      </w:r>
    </w:p>
    <w:p w14:paraId="54784E39">
      <w:pPr>
        <w:numPr>
          <w:ilvl w:val="0"/>
          <w:numId w:val="0"/>
        </w:numPr>
        <w:ind w:firstLine="420" w:firstLineChars="0"/>
        <w:rPr>
          <w:rFonts w:hint="eastAsia"/>
          <w:lang w:val="en-US" w:eastAsia="zh-CN"/>
        </w:rPr>
      </w:pPr>
      <w:r>
        <w:rPr>
          <w:rFonts w:hint="eastAsia"/>
          <w:lang w:val="en-US" w:eastAsia="zh-CN"/>
        </w:rPr>
        <w:t>融资申请提交页，用户填写上传融资申请相关信息资料，点击提交，校验通过后，进一步校验协议是否在银行平台签署以及资方通道是否为“平安银行-链数”（如上述交互部分说明），如满足条件，则分次、分别调用平安银行的【协议预览】和【协议附件预览】接口，传递协议参数后，返回协议文件流，转码解析在协议预览弹窗内展示。</w:t>
      </w:r>
    </w:p>
    <w:p w14:paraId="64A0112C">
      <w:pPr>
        <w:numPr>
          <w:ilvl w:val="0"/>
          <w:numId w:val="0"/>
        </w:numPr>
        <w:ind w:firstLine="420" w:firstLineChars="0"/>
        <w:rPr>
          <w:rFonts w:hint="default"/>
          <w:lang w:val="en-US" w:eastAsia="zh-CN"/>
        </w:rPr>
      </w:pPr>
      <w:r>
        <w:rPr>
          <w:rFonts w:hint="eastAsia"/>
          <w:lang w:val="en-US" w:eastAsia="zh-CN"/>
        </w:rPr>
        <w:t>这里需要注意：1）协议预览时每个协议单独调用接口获取文件；2）协议预览的流水号平台自定义不可重复；3）若融资申请提交中断/取消，或融资单退回后重新提交，需要重新调用接口重新传值获取新的文件。</w:t>
      </w:r>
    </w:p>
    <w:p w14:paraId="4C155DFA">
      <w:pPr>
        <w:numPr>
          <w:ilvl w:val="0"/>
          <w:numId w:val="21"/>
        </w:numPr>
        <w:ind w:left="425" w:leftChars="0" w:hanging="425" w:firstLineChars="0"/>
        <w:rPr>
          <w:rFonts w:hint="default"/>
          <w:b/>
          <w:bCs/>
          <w:lang w:val="en-US" w:eastAsia="zh-CN"/>
        </w:rPr>
      </w:pPr>
      <w:r>
        <w:rPr>
          <w:rFonts w:hint="eastAsia"/>
          <w:b/>
          <w:bCs/>
          <w:lang w:val="en-US" w:eastAsia="zh-CN"/>
        </w:rPr>
        <w:t>协议预览文件范围及协议字段传值说明：</w:t>
      </w:r>
    </w:p>
    <w:p w14:paraId="1D138095">
      <w:pPr>
        <w:numPr>
          <w:ilvl w:val="1"/>
          <w:numId w:val="21"/>
        </w:numPr>
        <w:ind w:left="840" w:leftChars="0" w:hanging="420" w:firstLineChars="0"/>
        <w:rPr>
          <w:rFonts w:hint="default"/>
          <w:b/>
          <w:bCs/>
          <w:lang w:val="en-US" w:eastAsia="zh-CN"/>
        </w:rPr>
      </w:pPr>
      <w:r>
        <w:rPr>
          <w:rFonts w:hint="eastAsia"/>
          <w:b/>
          <w:bCs/>
          <w:lang w:val="en-US" w:eastAsia="zh-CN"/>
        </w:rPr>
        <w:t>融资主协议:</w:t>
      </w:r>
    </w:p>
    <w:tbl>
      <w:tblPr>
        <w:tblStyle w:val="28"/>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427"/>
        <w:gridCol w:w="2407"/>
        <w:gridCol w:w="556"/>
        <w:gridCol w:w="2128"/>
        <w:gridCol w:w="906"/>
        <w:gridCol w:w="4258"/>
      </w:tblGrid>
      <w:tr w14:paraId="1779755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0" w:type="auto"/>
            <w:shd w:val="clear" w:color="auto" w:fill="F1F1F1" w:themeFill="background1" w:themeFillShade="F2"/>
          </w:tcPr>
          <w:p w14:paraId="3C2A1D09">
            <w:pPr>
              <w:jc w:val="center"/>
              <w:rPr>
                <w:rFonts w:hint="eastAsia" w:ascii="仿宋" w:hAnsi="仿宋" w:eastAsia="仿宋"/>
                <w:b/>
                <w:szCs w:val="21"/>
                <w:lang w:val="en-US" w:eastAsia="zh-CN"/>
              </w:rPr>
            </w:pPr>
            <w:r>
              <w:rPr>
                <w:rFonts w:hint="eastAsia" w:ascii="仿宋" w:hAnsi="仿宋"/>
                <w:b/>
                <w:szCs w:val="21"/>
                <w:lang w:val="en-US" w:eastAsia="zh-CN"/>
              </w:rPr>
              <w:t>序号</w:t>
            </w:r>
          </w:p>
        </w:tc>
        <w:tc>
          <w:tcPr>
            <w:tcW w:w="0" w:type="auto"/>
            <w:shd w:val="clear" w:color="auto" w:fill="F1F1F1" w:themeFill="background1" w:themeFillShade="F2"/>
          </w:tcPr>
          <w:p w14:paraId="0E9F9EEA">
            <w:pPr>
              <w:jc w:val="center"/>
              <w:rPr>
                <w:rFonts w:hint="default" w:ascii="仿宋" w:hAnsi="仿宋" w:eastAsia="仿宋"/>
                <w:b/>
                <w:szCs w:val="21"/>
                <w:lang w:val="en-US" w:eastAsia="zh-CN"/>
              </w:rPr>
            </w:pPr>
            <w:r>
              <w:rPr>
                <w:rFonts w:hint="eastAsia" w:ascii="仿宋" w:hAnsi="仿宋"/>
                <w:b/>
                <w:szCs w:val="21"/>
                <w:lang w:val="en-US" w:eastAsia="zh-CN"/>
              </w:rPr>
              <w:t>协议名称及附件</w:t>
            </w:r>
          </w:p>
        </w:tc>
        <w:tc>
          <w:tcPr>
            <w:tcW w:w="0" w:type="auto"/>
            <w:shd w:val="clear" w:color="auto" w:fill="F1F1F1" w:themeFill="background1" w:themeFillShade="F2"/>
          </w:tcPr>
          <w:p w14:paraId="4B787184">
            <w:pPr>
              <w:jc w:val="center"/>
              <w:rPr>
                <w:rFonts w:hint="default" w:ascii="仿宋" w:hAnsi="仿宋"/>
                <w:b/>
                <w:szCs w:val="21"/>
                <w:lang w:val="en-US" w:eastAsia="zh-CN"/>
              </w:rPr>
            </w:pPr>
            <w:r>
              <w:rPr>
                <w:rFonts w:hint="eastAsia" w:ascii="仿宋" w:hAnsi="仿宋"/>
                <w:b/>
                <w:szCs w:val="21"/>
                <w:lang w:val="en-US" w:eastAsia="zh-CN"/>
              </w:rPr>
              <w:t>编号</w:t>
            </w:r>
          </w:p>
        </w:tc>
        <w:tc>
          <w:tcPr>
            <w:tcW w:w="2134" w:type="dxa"/>
            <w:shd w:val="clear" w:color="auto" w:fill="F1F1F1" w:themeFill="background1" w:themeFillShade="F2"/>
          </w:tcPr>
          <w:p w14:paraId="2E3B4AFA">
            <w:pPr>
              <w:jc w:val="center"/>
              <w:rPr>
                <w:rFonts w:hint="default" w:ascii="仿宋" w:hAnsi="仿宋" w:eastAsia="仿宋"/>
                <w:b/>
                <w:szCs w:val="21"/>
                <w:lang w:val="en-US" w:eastAsia="zh-CN"/>
              </w:rPr>
            </w:pPr>
            <w:r>
              <w:rPr>
                <w:rFonts w:hint="eastAsia" w:ascii="仿宋" w:hAnsi="仿宋"/>
                <w:b/>
                <w:szCs w:val="21"/>
                <w:lang w:val="en-US" w:eastAsia="zh-CN"/>
              </w:rPr>
              <w:t>字段名称</w:t>
            </w:r>
          </w:p>
        </w:tc>
        <w:tc>
          <w:tcPr>
            <w:tcW w:w="908" w:type="dxa"/>
            <w:shd w:val="clear" w:color="auto" w:fill="F1F1F1" w:themeFill="background1" w:themeFillShade="F2"/>
          </w:tcPr>
          <w:p w14:paraId="5DA7FB8E">
            <w:pPr>
              <w:jc w:val="center"/>
              <w:rPr>
                <w:rFonts w:hint="default" w:ascii="仿宋" w:hAnsi="仿宋"/>
                <w:b/>
                <w:szCs w:val="21"/>
                <w:shd w:val="clear" w:fill="F1F1F1" w:themeFill="background1" w:themeFillShade="F2"/>
                <w:lang w:val="en-US" w:eastAsia="zh-CN"/>
              </w:rPr>
            </w:pPr>
            <w:r>
              <w:rPr>
                <w:rFonts w:hint="eastAsia" w:ascii="仿宋" w:hAnsi="仿宋"/>
                <w:b/>
                <w:szCs w:val="21"/>
                <w:shd w:val="clear" w:fill="F1F1F1" w:themeFill="background1" w:themeFillShade="F2"/>
                <w:lang w:val="en-US" w:eastAsia="zh-CN"/>
              </w:rPr>
              <w:t>字段类型</w:t>
            </w:r>
          </w:p>
        </w:tc>
        <w:tc>
          <w:tcPr>
            <w:tcW w:w="4269" w:type="dxa"/>
            <w:shd w:val="clear" w:color="auto" w:fill="F1F1F1" w:themeFill="background1" w:themeFillShade="F2"/>
          </w:tcPr>
          <w:p w14:paraId="06D2AF01">
            <w:pPr>
              <w:jc w:val="center"/>
              <w:rPr>
                <w:rFonts w:ascii="仿宋" w:hAnsi="仿宋"/>
                <w:b/>
                <w:szCs w:val="21"/>
              </w:rPr>
            </w:pPr>
            <w:r>
              <w:rPr>
                <w:rFonts w:hint="eastAsia" w:ascii="仿宋" w:hAnsi="仿宋"/>
                <w:b/>
                <w:szCs w:val="21"/>
                <w:shd w:val="clear" w:fill="F1F1F1" w:themeFill="background1" w:themeFillShade="F2"/>
                <w:lang w:val="en-US" w:eastAsia="zh-CN"/>
              </w:rPr>
              <w:t>取值</w:t>
            </w:r>
            <w:r>
              <w:rPr>
                <w:rFonts w:hint="eastAsia" w:ascii="仿宋" w:hAnsi="仿宋"/>
                <w:b/>
                <w:szCs w:val="21"/>
                <w:shd w:val="clear" w:fill="F1F1F1" w:themeFill="background1" w:themeFillShade="F2"/>
              </w:rPr>
              <w:t>说明</w:t>
            </w:r>
          </w:p>
        </w:tc>
      </w:tr>
      <w:tr w14:paraId="10C830B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0" w:type="auto"/>
            <w:vMerge w:val="restart"/>
            <w:vAlign w:val="center"/>
          </w:tcPr>
          <w:p w14:paraId="090D7F56">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1</w:t>
            </w:r>
          </w:p>
        </w:tc>
        <w:tc>
          <w:tcPr>
            <w:tcW w:w="0" w:type="auto"/>
            <w:vMerge w:val="restart"/>
            <w:vAlign w:val="center"/>
          </w:tcPr>
          <w:p w14:paraId="3E8B598D">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付融通-预支价金凭证</w:t>
            </w:r>
          </w:p>
          <w:p w14:paraId="7C2C79F2">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default" w:ascii="仿宋" w:hAnsi="仿宋" w:cs="仿宋"/>
                <w:i w:val="0"/>
                <w:iCs w:val="0"/>
                <w:color w:val="000000"/>
                <w:kern w:val="2"/>
                <w:sz w:val="21"/>
                <w:szCs w:val="21"/>
                <w:u w:val="none"/>
                <w:lang w:val="en-US" w:eastAsia="zh-CN" w:bidi="ar-SA"/>
              </w:rPr>
              <w:object>
                <v:shape id="_x0000_i1026" o:spt="75" type="#_x0000_t75" style="height:28.35pt;width:31.4pt;" o:ole="t" filled="f" o:preferrelative="t" stroked="f" coordsize="21600,21600">
                  <v:path/>
                  <v:fill on="f" focussize="0,0"/>
                  <v:stroke on="f"/>
                  <v:imagedata r:id="rId16" o:title=""/>
                  <o:lock v:ext="edit" aspectratio="t"/>
                  <w10:wrap type="none"/>
                  <w10:anchorlock/>
                </v:shape>
                <o:OLEObject Type="Embed" ProgID="Word.Document.12" ShapeID="_x0000_i1026" DrawAspect="Icon" ObjectID="_1468075726" r:id="rId15">
                  <o:LockedField>false</o:LockedField>
                </o:OLEObject>
              </w:object>
            </w:r>
          </w:p>
        </w:tc>
        <w:tc>
          <w:tcPr>
            <w:tcW w:w="0" w:type="auto"/>
            <w:vAlign w:val="center"/>
          </w:tcPr>
          <w:p w14:paraId="20F29E14">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24</w:t>
            </w:r>
          </w:p>
        </w:tc>
        <w:tc>
          <w:tcPr>
            <w:tcW w:w="2134" w:type="dxa"/>
            <w:vAlign w:val="center"/>
          </w:tcPr>
          <w:p w14:paraId="4FDCE588">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融资申请人名称</w:t>
            </w:r>
          </w:p>
        </w:tc>
        <w:tc>
          <w:tcPr>
            <w:tcW w:w="908" w:type="dxa"/>
            <w:vAlign w:val="center"/>
          </w:tcPr>
          <w:p w14:paraId="07B177F6">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字符串</w:t>
            </w:r>
          </w:p>
        </w:tc>
        <w:tc>
          <w:tcPr>
            <w:tcW w:w="4269" w:type="dxa"/>
            <w:vAlign w:val="center"/>
          </w:tcPr>
          <w:p w14:paraId="481817BC">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融资方企业名称</w:t>
            </w:r>
          </w:p>
        </w:tc>
      </w:tr>
      <w:tr w14:paraId="4BBF20B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0" w:type="auto"/>
            <w:vMerge w:val="continue"/>
            <w:vAlign w:val="center"/>
          </w:tcPr>
          <w:p w14:paraId="60AEB72A">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Merge w:val="continue"/>
            <w:vAlign w:val="center"/>
          </w:tcPr>
          <w:p w14:paraId="7039C1BE">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Align w:val="center"/>
          </w:tcPr>
          <w:p w14:paraId="77CD981B">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41</w:t>
            </w:r>
          </w:p>
        </w:tc>
        <w:tc>
          <w:tcPr>
            <w:tcW w:w="2134" w:type="dxa"/>
            <w:vAlign w:val="center"/>
          </w:tcPr>
          <w:p w14:paraId="48FB7ADE">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核心企业名称</w:t>
            </w:r>
          </w:p>
        </w:tc>
        <w:tc>
          <w:tcPr>
            <w:tcW w:w="908" w:type="dxa"/>
            <w:vAlign w:val="center"/>
          </w:tcPr>
          <w:p w14:paraId="1F01994D">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字符串</w:t>
            </w:r>
          </w:p>
        </w:tc>
        <w:tc>
          <w:tcPr>
            <w:tcW w:w="4269" w:type="dxa"/>
            <w:vAlign w:val="center"/>
          </w:tcPr>
          <w:p w14:paraId="561638D0">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数据确真企业名称</w:t>
            </w:r>
          </w:p>
        </w:tc>
      </w:tr>
      <w:tr w14:paraId="61919E3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0" w:type="auto"/>
            <w:vMerge w:val="continue"/>
            <w:vAlign w:val="center"/>
          </w:tcPr>
          <w:p w14:paraId="37AF5EC3">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Merge w:val="continue"/>
            <w:vAlign w:val="center"/>
          </w:tcPr>
          <w:p w14:paraId="6F7D31F0">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Align w:val="center"/>
          </w:tcPr>
          <w:p w14:paraId="243C167D">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46</w:t>
            </w:r>
          </w:p>
        </w:tc>
        <w:tc>
          <w:tcPr>
            <w:tcW w:w="2134" w:type="dxa"/>
            <w:vAlign w:val="center"/>
          </w:tcPr>
          <w:p w14:paraId="7B5A2B3F">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应收账款金额</w:t>
            </w:r>
          </w:p>
        </w:tc>
        <w:tc>
          <w:tcPr>
            <w:tcW w:w="908" w:type="dxa"/>
            <w:vAlign w:val="center"/>
          </w:tcPr>
          <w:p w14:paraId="13E090AB">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数值</w:t>
            </w:r>
          </w:p>
        </w:tc>
        <w:tc>
          <w:tcPr>
            <w:tcW w:w="4269" w:type="dxa"/>
            <w:vAlign w:val="center"/>
          </w:tcPr>
          <w:p w14:paraId="17AF30EC">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融资金额（元）</w:t>
            </w:r>
          </w:p>
        </w:tc>
      </w:tr>
      <w:tr w14:paraId="14F320E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0" w:type="auto"/>
            <w:vMerge w:val="continue"/>
            <w:vAlign w:val="center"/>
          </w:tcPr>
          <w:p w14:paraId="710D40B5">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Merge w:val="continue"/>
            <w:vAlign w:val="center"/>
          </w:tcPr>
          <w:p w14:paraId="0C8D1FAF">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Align w:val="center"/>
          </w:tcPr>
          <w:p w14:paraId="3181ED7E">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75</w:t>
            </w:r>
          </w:p>
        </w:tc>
        <w:tc>
          <w:tcPr>
            <w:tcW w:w="2134" w:type="dxa"/>
            <w:vAlign w:val="center"/>
          </w:tcPr>
          <w:p w14:paraId="7FEA24BB">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应收账款到期日</w:t>
            </w:r>
          </w:p>
        </w:tc>
        <w:tc>
          <w:tcPr>
            <w:tcW w:w="908" w:type="dxa"/>
            <w:vAlign w:val="center"/>
          </w:tcPr>
          <w:p w14:paraId="46B0BBC5">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日期</w:t>
            </w:r>
          </w:p>
        </w:tc>
        <w:tc>
          <w:tcPr>
            <w:tcW w:w="4269" w:type="dxa"/>
            <w:vAlign w:val="center"/>
          </w:tcPr>
          <w:p w14:paraId="70DC8F84">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融资到期日，格式：YYYY-MM-DD</w:t>
            </w:r>
          </w:p>
        </w:tc>
      </w:tr>
      <w:tr w14:paraId="61D7942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0" w:type="auto"/>
            <w:vMerge w:val="continue"/>
            <w:vAlign w:val="center"/>
          </w:tcPr>
          <w:p w14:paraId="13F6F6AC">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Merge w:val="continue"/>
            <w:vAlign w:val="center"/>
          </w:tcPr>
          <w:p w14:paraId="5C07226A">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Align w:val="center"/>
          </w:tcPr>
          <w:p w14:paraId="1E014C22">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50</w:t>
            </w:r>
          </w:p>
        </w:tc>
        <w:tc>
          <w:tcPr>
            <w:tcW w:w="2134" w:type="dxa"/>
            <w:vAlign w:val="center"/>
          </w:tcPr>
          <w:p w14:paraId="78417978">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融资金额大写</w:t>
            </w:r>
          </w:p>
        </w:tc>
        <w:tc>
          <w:tcPr>
            <w:tcW w:w="908" w:type="dxa"/>
            <w:vAlign w:val="center"/>
          </w:tcPr>
          <w:p w14:paraId="5E0DB2BA">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字符串</w:t>
            </w:r>
          </w:p>
        </w:tc>
        <w:tc>
          <w:tcPr>
            <w:tcW w:w="4269" w:type="dxa"/>
            <w:vAlign w:val="center"/>
          </w:tcPr>
          <w:p w14:paraId="74EA6C2C">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融资金额（元），需要转化为大写</w:t>
            </w:r>
          </w:p>
        </w:tc>
      </w:tr>
      <w:tr w14:paraId="3E72242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0" w:type="auto"/>
            <w:vMerge w:val="continue"/>
            <w:vAlign w:val="center"/>
          </w:tcPr>
          <w:p w14:paraId="039B134F">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Merge w:val="continue"/>
            <w:vAlign w:val="center"/>
          </w:tcPr>
          <w:p w14:paraId="0729DE8C">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Align w:val="center"/>
          </w:tcPr>
          <w:p w14:paraId="2B998847">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47</w:t>
            </w:r>
          </w:p>
        </w:tc>
        <w:tc>
          <w:tcPr>
            <w:tcW w:w="2134" w:type="dxa"/>
            <w:vAlign w:val="center"/>
          </w:tcPr>
          <w:p w14:paraId="71B16335">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融资金额小写</w:t>
            </w:r>
          </w:p>
        </w:tc>
        <w:tc>
          <w:tcPr>
            <w:tcW w:w="908" w:type="dxa"/>
            <w:vAlign w:val="center"/>
          </w:tcPr>
          <w:p w14:paraId="0C2BA33A">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数值</w:t>
            </w:r>
          </w:p>
        </w:tc>
        <w:tc>
          <w:tcPr>
            <w:tcW w:w="4269" w:type="dxa"/>
            <w:vAlign w:val="center"/>
          </w:tcPr>
          <w:p w14:paraId="3FC4896A">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融资金额（元）</w:t>
            </w:r>
          </w:p>
        </w:tc>
      </w:tr>
      <w:tr w14:paraId="5B2C3AB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0" w:type="auto"/>
            <w:vMerge w:val="continue"/>
            <w:vAlign w:val="center"/>
          </w:tcPr>
          <w:p w14:paraId="4A69BC9D">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Merge w:val="continue"/>
            <w:vAlign w:val="center"/>
          </w:tcPr>
          <w:p w14:paraId="6672CF98">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Align w:val="center"/>
          </w:tcPr>
          <w:p w14:paraId="01E4EE5F">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127</w:t>
            </w:r>
          </w:p>
        </w:tc>
        <w:tc>
          <w:tcPr>
            <w:tcW w:w="2134" w:type="dxa"/>
            <w:vAlign w:val="center"/>
          </w:tcPr>
          <w:p w14:paraId="45A480A2">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融资到期日</w:t>
            </w:r>
          </w:p>
        </w:tc>
        <w:tc>
          <w:tcPr>
            <w:tcW w:w="908" w:type="dxa"/>
            <w:vAlign w:val="center"/>
          </w:tcPr>
          <w:p w14:paraId="2877BA07">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日期</w:t>
            </w:r>
          </w:p>
        </w:tc>
        <w:tc>
          <w:tcPr>
            <w:tcW w:w="4269" w:type="dxa"/>
            <w:vAlign w:val="center"/>
          </w:tcPr>
          <w:p w14:paraId="015BAA42">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融资到期日，格式：YYYY-MM-DD</w:t>
            </w:r>
          </w:p>
        </w:tc>
      </w:tr>
      <w:tr w14:paraId="6092E03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27" w:type="dxa"/>
            <w:vMerge w:val="restart"/>
            <w:vAlign w:val="center"/>
          </w:tcPr>
          <w:p w14:paraId="662BA52C">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2</w:t>
            </w:r>
          </w:p>
        </w:tc>
        <w:tc>
          <w:tcPr>
            <w:tcW w:w="2413" w:type="dxa"/>
            <w:vMerge w:val="restart"/>
            <w:shd w:val="clear" w:color="auto" w:fill="auto"/>
            <w:vAlign w:val="center"/>
          </w:tcPr>
          <w:p w14:paraId="43B16426">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付融通-业务合同</w:t>
            </w:r>
          </w:p>
          <w:p w14:paraId="379953D8">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default" w:ascii="仿宋" w:hAnsi="仿宋" w:cs="仿宋"/>
                <w:i w:val="0"/>
                <w:iCs w:val="0"/>
                <w:color w:val="000000"/>
                <w:kern w:val="2"/>
                <w:sz w:val="21"/>
                <w:szCs w:val="21"/>
                <w:u w:val="none"/>
                <w:lang w:val="en-US" w:eastAsia="zh-CN" w:bidi="ar-SA"/>
              </w:rPr>
              <w:object>
                <v:shape id="_x0000_i1027" o:spt="75" type="#_x0000_t75" style="height:28.35pt;width:31.4pt;" o:ole="t" filled="f" o:preferrelative="t" stroked="f" coordsize="21600,21600">
                  <v:path/>
                  <v:fill on="f" focussize="0,0"/>
                  <v:stroke on="f"/>
                  <v:imagedata r:id="rId18" o:title=""/>
                  <o:lock v:ext="edit" aspectratio="t"/>
                  <w10:wrap type="none"/>
                  <w10:anchorlock/>
                </v:shape>
                <o:OLEObject Type="Embed" ProgID="Word.Document.12" ShapeID="_x0000_i1027" DrawAspect="Icon" ObjectID="_1468075727" r:id="rId17">
                  <o:LockedField>false</o:LockedField>
                </o:OLEObject>
              </w:object>
            </w:r>
          </w:p>
        </w:tc>
        <w:tc>
          <w:tcPr>
            <w:tcW w:w="0" w:type="auto"/>
            <w:shd w:val="clear" w:color="auto" w:fill="auto"/>
            <w:vAlign w:val="center"/>
          </w:tcPr>
          <w:p w14:paraId="05F7E0E0">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24</w:t>
            </w:r>
          </w:p>
        </w:tc>
        <w:tc>
          <w:tcPr>
            <w:tcW w:w="2134" w:type="dxa"/>
            <w:shd w:val="clear" w:color="auto" w:fill="auto"/>
            <w:vAlign w:val="center"/>
          </w:tcPr>
          <w:p w14:paraId="2AB8FE97">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融资申请人名称</w:t>
            </w:r>
          </w:p>
        </w:tc>
        <w:tc>
          <w:tcPr>
            <w:tcW w:w="908" w:type="dxa"/>
            <w:shd w:val="clear" w:color="auto" w:fill="auto"/>
            <w:vAlign w:val="center"/>
          </w:tcPr>
          <w:p w14:paraId="5B364876">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字符串</w:t>
            </w:r>
          </w:p>
        </w:tc>
        <w:tc>
          <w:tcPr>
            <w:tcW w:w="4269" w:type="dxa"/>
            <w:shd w:val="clear" w:color="auto" w:fill="auto"/>
            <w:vAlign w:val="center"/>
          </w:tcPr>
          <w:p w14:paraId="7AA88BC0">
            <w:pPr>
              <w:keepNext w:val="0"/>
              <w:keepLines w:val="0"/>
              <w:widowControl/>
              <w:suppressLineNumbers w:val="0"/>
              <w:spacing w:line="240" w:lineRule="auto"/>
              <w:jc w:val="left"/>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融资方企业名称</w:t>
            </w:r>
          </w:p>
        </w:tc>
      </w:tr>
      <w:tr w14:paraId="143A244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27" w:type="dxa"/>
            <w:vMerge w:val="continue"/>
            <w:vAlign w:val="center"/>
          </w:tcPr>
          <w:p w14:paraId="4342ADD3">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413" w:type="dxa"/>
            <w:vMerge w:val="continue"/>
            <w:vAlign w:val="center"/>
          </w:tcPr>
          <w:p w14:paraId="30056A5B">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p>
        </w:tc>
        <w:tc>
          <w:tcPr>
            <w:tcW w:w="0" w:type="auto"/>
            <w:vAlign w:val="center"/>
          </w:tcPr>
          <w:p w14:paraId="4BE5949B">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25</w:t>
            </w:r>
          </w:p>
        </w:tc>
        <w:tc>
          <w:tcPr>
            <w:tcW w:w="2134" w:type="dxa"/>
            <w:vAlign w:val="center"/>
          </w:tcPr>
          <w:p w14:paraId="125C11A6">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融资申请人地址</w:t>
            </w:r>
          </w:p>
        </w:tc>
        <w:tc>
          <w:tcPr>
            <w:tcW w:w="908" w:type="dxa"/>
            <w:vAlign w:val="center"/>
          </w:tcPr>
          <w:p w14:paraId="66F0A606">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字符串</w:t>
            </w:r>
          </w:p>
        </w:tc>
        <w:tc>
          <w:tcPr>
            <w:tcW w:w="4269" w:type="dxa"/>
            <w:vAlign w:val="center"/>
          </w:tcPr>
          <w:p w14:paraId="2BF6CBDA">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融资方企业注册地址</w:t>
            </w:r>
          </w:p>
        </w:tc>
      </w:tr>
      <w:tr w14:paraId="2433935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27" w:type="dxa"/>
            <w:vMerge w:val="continue"/>
            <w:vAlign w:val="center"/>
          </w:tcPr>
          <w:p w14:paraId="18636C90">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413" w:type="dxa"/>
            <w:vMerge w:val="continue"/>
            <w:vAlign w:val="center"/>
          </w:tcPr>
          <w:p w14:paraId="6F4A1640">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p>
        </w:tc>
        <w:tc>
          <w:tcPr>
            <w:tcW w:w="0" w:type="auto"/>
            <w:vAlign w:val="center"/>
          </w:tcPr>
          <w:p w14:paraId="778B2782">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226</w:t>
            </w:r>
          </w:p>
        </w:tc>
        <w:tc>
          <w:tcPr>
            <w:tcW w:w="2134" w:type="dxa"/>
            <w:vAlign w:val="center"/>
          </w:tcPr>
          <w:p w14:paraId="581EE20A">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法定代表人</w:t>
            </w:r>
          </w:p>
        </w:tc>
        <w:tc>
          <w:tcPr>
            <w:tcW w:w="908" w:type="dxa"/>
            <w:vAlign w:val="center"/>
          </w:tcPr>
          <w:p w14:paraId="78577EC9">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字符串</w:t>
            </w:r>
          </w:p>
        </w:tc>
        <w:tc>
          <w:tcPr>
            <w:tcW w:w="4269" w:type="dxa"/>
            <w:vAlign w:val="center"/>
          </w:tcPr>
          <w:p w14:paraId="4087612B">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融资方企业法定代表人</w:t>
            </w:r>
          </w:p>
        </w:tc>
      </w:tr>
      <w:tr w14:paraId="2279FA2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27" w:type="dxa"/>
            <w:vMerge w:val="continue"/>
            <w:vAlign w:val="center"/>
          </w:tcPr>
          <w:p w14:paraId="14F44277">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413" w:type="dxa"/>
            <w:vMerge w:val="continue"/>
            <w:vAlign w:val="center"/>
          </w:tcPr>
          <w:p w14:paraId="063397B4">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p>
        </w:tc>
        <w:tc>
          <w:tcPr>
            <w:tcW w:w="0" w:type="auto"/>
            <w:vAlign w:val="center"/>
          </w:tcPr>
          <w:p w14:paraId="5A3DD6E4">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228</w:t>
            </w:r>
          </w:p>
        </w:tc>
        <w:tc>
          <w:tcPr>
            <w:tcW w:w="2134" w:type="dxa"/>
            <w:vAlign w:val="center"/>
          </w:tcPr>
          <w:p w14:paraId="0B888677">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联系人</w:t>
            </w:r>
          </w:p>
        </w:tc>
        <w:tc>
          <w:tcPr>
            <w:tcW w:w="908" w:type="dxa"/>
            <w:vAlign w:val="center"/>
          </w:tcPr>
          <w:p w14:paraId="6280CEFB">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字符串</w:t>
            </w:r>
          </w:p>
        </w:tc>
        <w:tc>
          <w:tcPr>
            <w:tcW w:w="4269" w:type="dxa"/>
            <w:vAlign w:val="center"/>
          </w:tcPr>
          <w:p w14:paraId="31884480">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融资申请提交的用户的姓名</w:t>
            </w:r>
          </w:p>
        </w:tc>
      </w:tr>
      <w:tr w14:paraId="1ED3669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27" w:type="dxa"/>
            <w:vMerge w:val="continue"/>
            <w:vAlign w:val="center"/>
          </w:tcPr>
          <w:p w14:paraId="140DE55C">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413" w:type="dxa"/>
            <w:vMerge w:val="continue"/>
            <w:vAlign w:val="center"/>
          </w:tcPr>
          <w:p w14:paraId="0EA0750C">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p>
        </w:tc>
        <w:tc>
          <w:tcPr>
            <w:tcW w:w="0" w:type="auto"/>
            <w:vAlign w:val="center"/>
          </w:tcPr>
          <w:p w14:paraId="114855A9">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227</w:t>
            </w:r>
          </w:p>
        </w:tc>
        <w:tc>
          <w:tcPr>
            <w:tcW w:w="2134" w:type="dxa"/>
            <w:vAlign w:val="center"/>
          </w:tcPr>
          <w:p w14:paraId="029E5F5F">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联系电话</w:t>
            </w:r>
          </w:p>
        </w:tc>
        <w:tc>
          <w:tcPr>
            <w:tcW w:w="908" w:type="dxa"/>
            <w:vAlign w:val="center"/>
          </w:tcPr>
          <w:p w14:paraId="4700180A">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字符串</w:t>
            </w:r>
          </w:p>
        </w:tc>
        <w:tc>
          <w:tcPr>
            <w:tcW w:w="4269" w:type="dxa"/>
            <w:vAlign w:val="center"/>
          </w:tcPr>
          <w:p w14:paraId="6B879DE7">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融资申请提交的用户的登录手机号</w:t>
            </w:r>
          </w:p>
        </w:tc>
      </w:tr>
      <w:tr w14:paraId="5122439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27" w:type="dxa"/>
            <w:vMerge w:val="continue"/>
            <w:vAlign w:val="center"/>
          </w:tcPr>
          <w:p w14:paraId="14EAE0AA">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413" w:type="dxa"/>
            <w:vMerge w:val="continue"/>
            <w:vAlign w:val="center"/>
          </w:tcPr>
          <w:p w14:paraId="74A4C45E">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p>
        </w:tc>
        <w:tc>
          <w:tcPr>
            <w:tcW w:w="0" w:type="auto"/>
            <w:vAlign w:val="center"/>
          </w:tcPr>
          <w:p w14:paraId="12D24277">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41</w:t>
            </w:r>
          </w:p>
        </w:tc>
        <w:tc>
          <w:tcPr>
            <w:tcW w:w="2134" w:type="dxa"/>
            <w:vAlign w:val="center"/>
          </w:tcPr>
          <w:p w14:paraId="35DA4FED">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核心企业名称</w:t>
            </w:r>
          </w:p>
        </w:tc>
        <w:tc>
          <w:tcPr>
            <w:tcW w:w="908" w:type="dxa"/>
            <w:vAlign w:val="center"/>
          </w:tcPr>
          <w:p w14:paraId="3D985FC0">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字符串</w:t>
            </w:r>
          </w:p>
        </w:tc>
        <w:tc>
          <w:tcPr>
            <w:tcW w:w="4269" w:type="dxa"/>
            <w:vAlign w:val="center"/>
          </w:tcPr>
          <w:p w14:paraId="1D2F8FEF">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数据确真企业名称</w:t>
            </w:r>
          </w:p>
        </w:tc>
      </w:tr>
      <w:tr w14:paraId="7DA8907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27" w:type="dxa"/>
            <w:vMerge w:val="continue"/>
            <w:vAlign w:val="center"/>
          </w:tcPr>
          <w:p w14:paraId="5B2E126F">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413" w:type="dxa"/>
            <w:vMerge w:val="continue"/>
            <w:vAlign w:val="center"/>
          </w:tcPr>
          <w:p w14:paraId="296DB846">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p>
        </w:tc>
        <w:tc>
          <w:tcPr>
            <w:tcW w:w="0" w:type="auto"/>
            <w:vAlign w:val="center"/>
          </w:tcPr>
          <w:p w14:paraId="54F0AA62">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285</w:t>
            </w:r>
          </w:p>
        </w:tc>
        <w:tc>
          <w:tcPr>
            <w:tcW w:w="2134" w:type="dxa"/>
            <w:vAlign w:val="center"/>
          </w:tcPr>
          <w:p w14:paraId="70C7F2C4">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综合授信额度合同签署主体</w:t>
            </w:r>
          </w:p>
        </w:tc>
        <w:tc>
          <w:tcPr>
            <w:tcW w:w="908" w:type="dxa"/>
            <w:vAlign w:val="center"/>
          </w:tcPr>
          <w:p w14:paraId="66F8CAD5">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字符串</w:t>
            </w:r>
          </w:p>
        </w:tc>
        <w:tc>
          <w:tcPr>
            <w:tcW w:w="4269" w:type="dxa"/>
            <w:vAlign w:val="center"/>
          </w:tcPr>
          <w:p w14:paraId="4D1E0DD2">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额度发起方企业名称</w:t>
            </w:r>
          </w:p>
        </w:tc>
      </w:tr>
      <w:tr w14:paraId="6975B6E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27" w:type="dxa"/>
            <w:vMerge w:val="continue"/>
            <w:vAlign w:val="center"/>
          </w:tcPr>
          <w:p w14:paraId="153D3354">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413" w:type="dxa"/>
            <w:vMerge w:val="continue"/>
            <w:vAlign w:val="center"/>
          </w:tcPr>
          <w:p w14:paraId="2309AA33">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p>
        </w:tc>
        <w:tc>
          <w:tcPr>
            <w:tcW w:w="0" w:type="auto"/>
            <w:vAlign w:val="center"/>
          </w:tcPr>
          <w:p w14:paraId="166D2C1E">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106</w:t>
            </w:r>
          </w:p>
        </w:tc>
        <w:tc>
          <w:tcPr>
            <w:tcW w:w="2134" w:type="dxa"/>
            <w:vAlign w:val="center"/>
          </w:tcPr>
          <w:p w14:paraId="5737A5B5">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合同签订日期</w:t>
            </w:r>
          </w:p>
        </w:tc>
        <w:tc>
          <w:tcPr>
            <w:tcW w:w="908" w:type="dxa"/>
            <w:vAlign w:val="center"/>
          </w:tcPr>
          <w:p w14:paraId="3F67C5F2">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日期</w:t>
            </w:r>
          </w:p>
        </w:tc>
        <w:tc>
          <w:tcPr>
            <w:tcW w:w="4269" w:type="dxa"/>
            <w:vAlign w:val="center"/>
          </w:tcPr>
          <w:p w14:paraId="3597B3C7">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融资申请日期，格式：YYYY-MM-DD</w:t>
            </w:r>
          </w:p>
        </w:tc>
      </w:tr>
      <w:tr w14:paraId="780C580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27" w:type="dxa"/>
            <w:vMerge w:val="restart"/>
            <w:vAlign w:val="center"/>
          </w:tcPr>
          <w:p w14:paraId="6780701D">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3</w:t>
            </w:r>
          </w:p>
        </w:tc>
        <w:tc>
          <w:tcPr>
            <w:tcW w:w="2413" w:type="dxa"/>
            <w:vMerge w:val="restart"/>
            <w:vAlign w:val="center"/>
          </w:tcPr>
          <w:p w14:paraId="3CF23468">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付融通-业务融资申请书</w:t>
            </w:r>
          </w:p>
          <w:p w14:paraId="6D91029A">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default" w:ascii="仿宋" w:hAnsi="仿宋" w:cs="仿宋"/>
                <w:i w:val="0"/>
                <w:iCs w:val="0"/>
                <w:color w:val="000000"/>
                <w:kern w:val="2"/>
                <w:sz w:val="21"/>
                <w:szCs w:val="21"/>
                <w:u w:val="none"/>
                <w:lang w:val="en-US" w:eastAsia="zh-CN" w:bidi="ar-SA"/>
              </w:rPr>
              <w:object>
                <v:shape id="_x0000_i1028" o:spt="75" type="#_x0000_t75" style="height:28.35pt;width:31.4pt;" o:ole="t" filled="f" o:preferrelative="t" stroked="f" coordsize="21600,21600">
                  <v:path/>
                  <v:fill on="f" focussize="0,0"/>
                  <v:stroke on="f"/>
                  <v:imagedata r:id="rId20" o:title=""/>
                  <o:lock v:ext="edit" aspectratio="t"/>
                  <w10:wrap type="none"/>
                  <w10:anchorlock/>
                </v:shape>
                <o:OLEObject Type="Embed" ProgID="Word.Document.12" ShapeID="_x0000_i1028" DrawAspect="Icon" ObjectID="_1468075728" r:id="rId19">
                  <o:LockedField>false</o:LockedField>
                </o:OLEObject>
              </w:object>
            </w:r>
          </w:p>
        </w:tc>
        <w:tc>
          <w:tcPr>
            <w:tcW w:w="0" w:type="auto"/>
            <w:vAlign w:val="center"/>
          </w:tcPr>
          <w:p w14:paraId="57162F28">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119</w:t>
            </w:r>
          </w:p>
        </w:tc>
        <w:tc>
          <w:tcPr>
            <w:tcW w:w="2134" w:type="dxa"/>
            <w:vAlign w:val="center"/>
          </w:tcPr>
          <w:p w14:paraId="7ACBF79E">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付融通业务合同签订日期</w:t>
            </w:r>
          </w:p>
        </w:tc>
        <w:tc>
          <w:tcPr>
            <w:tcW w:w="908" w:type="dxa"/>
            <w:vAlign w:val="center"/>
          </w:tcPr>
          <w:p w14:paraId="1D3AD0E2">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日期</w:t>
            </w:r>
          </w:p>
        </w:tc>
        <w:tc>
          <w:tcPr>
            <w:tcW w:w="4269" w:type="dxa"/>
            <w:vAlign w:val="center"/>
          </w:tcPr>
          <w:p w14:paraId="59170956">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融资申请日期，格式：YYYY-MM-DD</w:t>
            </w:r>
          </w:p>
        </w:tc>
      </w:tr>
      <w:tr w14:paraId="00E4725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27" w:type="dxa"/>
            <w:vMerge w:val="continue"/>
            <w:vAlign w:val="center"/>
          </w:tcPr>
          <w:p w14:paraId="244FF766">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413" w:type="dxa"/>
            <w:vMerge w:val="continue"/>
            <w:vAlign w:val="center"/>
          </w:tcPr>
          <w:p w14:paraId="01737642">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Align w:val="center"/>
          </w:tcPr>
          <w:p w14:paraId="233DA24C">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50</w:t>
            </w:r>
          </w:p>
        </w:tc>
        <w:tc>
          <w:tcPr>
            <w:tcW w:w="2134" w:type="dxa"/>
            <w:vAlign w:val="center"/>
          </w:tcPr>
          <w:p w14:paraId="63EC6EFD">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融资金额大写</w:t>
            </w:r>
          </w:p>
        </w:tc>
        <w:tc>
          <w:tcPr>
            <w:tcW w:w="908" w:type="dxa"/>
            <w:vAlign w:val="center"/>
          </w:tcPr>
          <w:p w14:paraId="274A269D">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字符串</w:t>
            </w:r>
          </w:p>
        </w:tc>
        <w:tc>
          <w:tcPr>
            <w:tcW w:w="4269" w:type="dxa"/>
            <w:vAlign w:val="center"/>
          </w:tcPr>
          <w:p w14:paraId="4B41FE08">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融资金额（元），需要转化为大写</w:t>
            </w:r>
          </w:p>
        </w:tc>
      </w:tr>
      <w:tr w14:paraId="3B5893F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27" w:type="dxa"/>
            <w:vMerge w:val="continue"/>
            <w:vAlign w:val="center"/>
          </w:tcPr>
          <w:p w14:paraId="260D0793">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413" w:type="dxa"/>
            <w:vMerge w:val="continue"/>
            <w:vAlign w:val="center"/>
          </w:tcPr>
          <w:p w14:paraId="4F760E41">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Align w:val="center"/>
          </w:tcPr>
          <w:p w14:paraId="3B160A22">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47</w:t>
            </w:r>
          </w:p>
        </w:tc>
        <w:tc>
          <w:tcPr>
            <w:tcW w:w="2134" w:type="dxa"/>
            <w:vAlign w:val="center"/>
          </w:tcPr>
          <w:p w14:paraId="240284CA">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融资金额小写</w:t>
            </w:r>
          </w:p>
        </w:tc>
        <w:tc>
          <w:tcPr>
            <w:tcW w:w="908" w:type="dxa"/>
            <w:vAlign w:val="center"/>
          </w:tcPr>
          <w:p w14:paraId="2E98B2A3">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数值</w:t>
            </w:r>
          </w:p>
        </w:tc>
        <w:tc>
          <w:tcPr>
            <w:tcW w:w="4269" w:type="dxa"/>
            <w:vAlign w:val="center"/>
          </w:tcPr>
          <w:p w14:paraId="14B786EC">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融资金额（元）</w:t>
            </w:r>
          </w:p>
        </w:tc>
      </w:tr>
      <w:tr w14:paraId="4EC199E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27" w:type="dxa"/>
            <w:vMerge w:val="continue"/>
            <w:vAlign w:val="center"/>
          </w:tcPr>
          <w:p w14:paraId="28884410">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413" w:type="dxa"/>
            <w:vMerge w:val="continue"/>
            <w:vAlign w:val="center"/>
          </w:tcPr>
          <w:p w14:paraId="656FDB74">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Align w:val="center"/>
          </w:tcPr>
          <w:p w14:paraId="70BA7FF5">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56</w:t>
            </w:r>
          </w:p>
        </w:tc>
        <w:tc>
          <w:tcPr>
            <w:tcW w:w="2134" w:type="dxa"/>
            <w:vAlign w:val="center"/>
          </w:tcPr>
          <w:p w14:paraId="1B0C3654">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融资收款账户开户行</w:t>
            </w:r>
          </w:p>
        </w:tc>
        <w:tc>
          <w:tcPr>
            <w:tcW w:w="908" w:type="dxa"/>
            <w:vAlign w:val="center"/>
          </w:tcPr>
          <w:p w14:paraId="3F1397DC">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字符串</w:t>
            </w:r>
          </w:p>
        </w:tc>
        <w:tc>
          <w:tcPr>
            <w:tcW w:w="4269" w:type="dxa"/>
            <w:vAlign w:val="center"/>
          </w:tcPr>
          <w:p w14:paraId="56DDE675">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融资申请提交时指定的收款账户开户行</w:t>
            </w:r>
          </w:p>
        </w:tc>
      </w:tr>
      <w:tr w14:paraId="39CFFCE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27" w:type="dxa"/>
            <w:vMerge w:val="continue"/>
            <w:vAlign w:val="center"/>
          </w:tcPr>
          <w:p w14:paraId="70794588">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413" w:type="dxa"/>
            <w:vMerge w:val="continue"/>
            <w:vAlign w:val="center"/>
          </w:tcPr>
          <w:p w14:paraId="07A231E7">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Align w:val="center"/>
          </w:tcPr>
          <w:p w14:paraId="1BA69F9F">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24</w:t>
            </w:r>
          </w:p>
        </w:tc>
        <w:tc>
          <w:tcPr>
            <w:tcW w:w="2134" w:type="dxa"/>
            <w:vAlign w:val="center"/>
          </w:tcPr>
          <w:p w14:paraId="58766FD0">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融资收款账户名称</w:t>
            </w:r>
          </w:p>
        </w:tc>
        <w:tc>
          <w:tcPr>
            <w:tcW w:w="908" w:type="dxa"/>
            <w:vAlign w:val="center"/>
          </w:tcPr>
          <w:p w14:paraId="1B051155">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字符串</w:t>
            </w:r>
          </w:p>
        </w:tc>
        <w:tc>
          <w:tcPr>
            <w:tcW w:w="4269" w:type="dxa"/>
            <w:vAlign w:val="center"/>
          </w:tcPr>
          <w:p w14:paraId="39CCDE11">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融资申请提交时指定的收款账户名称</w:t>
            </w:r>
          </w:p>
        </w:tc>
      </w:tr>
      <w:tr w14:paraId="2EF0F48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27" w:type="dxa"/>
            <w:vMerge w:val="continue"/>
            <w:vAlign w:val="center"/>
          </w:tcPr>
          <w:p w14:paraId="78F51543">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413" w:type="dxa"/>
            <w:vMerge w:val="continue"/>
            <w:vAlign w:val="center"/>
          </w:tcPr>
          <w:p w14:paraId="0EEFA8A5">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Align w:val="center"/>
          </w:tcPr>
          <w:p w14:paraId="3E8AEBF5">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55</w:t>
            </w:r>
          </w:p>
        </w:tc>
        <w:tc>
          <w:tcPr>
            <w:tcW w:w="2134" w:type="dxa"/>
            <w:vAlign w:val="center"/>
          </w:tcPr>
          <w:p w14:paraId="2FF72259">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融资收款账号</w:t>
            </w:r>
          </w:p>
        </w:tc>
        <w:tc>
          <w:tcPr>
            <w:tcW w:w="908" w:type="dxa"/>
            <w:vAlign w:val="center"/>
          </w:tcPr>
          <w:p w14:paraId="27FE93BC">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字符串</w:t>
            </w:r>
          </w:p>
        </w:tc>
        <w:tc>
          <w:tcPr>
            <w:tcW w:w="4269" w:type="dxa"/>
            <w:vAlign w:val="center"/>
          </w:tcPr>
          <w:p w14:paraId="3AF6B623">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融资申请提交时指定的收款账户账号</w:t>
            </w:r>
          </w:p>
        </w:tc>
      </w:tr>
      <w:tr w14:paraId="30E0904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27" w:type="dxa"/>
            <w:vMerge w:val="continue"/>
            <w:vAlign w:val="center"/>
          </w:tcPr>
          <w:p w14:paraId="66912DAB">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413" w:type="dxa"/>
            <w:vMerge w:val="continue"/>
            <w:vAlign w:val="center"/>
          </w:tcPr>
          <w:p w14:paraId="2A5D6985">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Align w:val="center"/>
          </w:tcPr>
          <w:p w14:paraId="6E77EFE2">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106</w:t>
            </w:r>
          </w:p>
        </w:tc>
        <w:tc>
          <w:tcPr>
            <w:tcW w:w="2134" w:type="dxa"/>
            <w:vAlign w:val="center"/>
          </w:tcPr>
          <w:p w14:paraId="22D6F459">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合同签订日期</w:t>
            </w:r>
          </w:p>
        </w:tc>
        <w:tc>
          <w:tcPr>
            <w:tcW w:w="908" w:type="dxa"/>
            <w:vAlign w:val="center"/>
          </w:tcPr>
          <w:p w14:paraId="77D705EB">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日期</w:t>
            </w:r>
          </w:p>
        </w:tc>
        <w:tc>
          <w:tcPr>
            <w:tcW w:w="4269" w:type="dxa"/>
            <w:vAlign w:val="center"/>
          </w:tcPr>
          <w:p w14:paraId="5636B9EE">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融资申请日期，格式：YYYY-MM-DD</w:t>
            </w:r>
          </w:p>
        </w:tc>
      </w:tr>
      <w:tr w14:paraId="45E1C61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27" w:type="dxa"/>
            <w:vMerge w:val="continue"/>
            <w:vAlign w:val="center"/>
          </w:tcPr>
          <w:p w14:paraId="16ADE349">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413" w:type="dxa"/>
            <w:vMerge w:val="continue"/>
            <w:vAlign w:val="center"/>
          </w:tcPr>
          <w:p w14:paraId="0B13C731">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Align w:val="center"/>
          </w:tcPr>
          <w:p w14:paraId="4FC96D77">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304</w:t>
            </w:r>
          </w:p>
        </w:tc>
        <w:tc>
          <w:tcPr>
            <w:tcW w:w="2134" w:type="dxa"/>
            <w:vAlign w:val="center"/>
          </w:tcPr>
          <w:p w14:paraId="2BF07C02">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核心企业签署日期</w:t>
            </w:r>
          </w:p>
        </w:tc>
        <w:tc>
          <w:tcPr>
            <w:tcW w:w="908" w:type="dxa"/>
            <w:vAlign w:val="center"/>
          </w:tcPr>
          <w:p w14:paraId="64F62407">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日期</w:t>
            </w:r>
          </w:p>
        </w:tc>
        <w:tc>
          <w:tcPr>
            <w:tcW w:w="4269" w:type="dxa"/>
            <w:vAlign w:val="center"/>
          </w:tcPr>
          <w:p w14:paraId="7FB42900">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融资申请日期，格式：YYYY-MM-DD</w:t>
            </w:r>
          </w:p>
        </w:tc>
      </w:tr>
      <w:tr w14:paraId="46AC3D4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27" w:type="dxa"/>
            <w:vMerge w:val="restart"/>
            <w:vAlign w:val="center"/>
          </w:tcPr>
          <w:p w14:paraId="75FBCE89">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4</w:t>
            </w:r>
          </w:p>
        </w:tc>
        <w:tc>
          <w:tcPr>
            <w:tcW w:w="2413" w:type="dxa"/>
            <w:vMerge w:val="restart"/>
            <w:vAlign w:val="center"/>
          </w:tcPr>
          <w:p w14:paraId="0E0A23FD">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应收账款转让登记协议</w:t>
            </w:r>
          </w:p>
          <w:p w14:paraId="376EB4EA">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default" w:ascii="仿宋" w:hAnsi="仿宋" w:cs="仿宋"/>
                <w:i w:val="0"/>
                <w:iCs w:val="0"/>
                <w:color w:val="000000"/>
                <w:kern w:val="2"/>
                <w:sz w:val="21"/>
                <w:szCs w:val="21"/>
                <w:u w:val="none"/>
                <w:lang w:val="en-US" w:eastAsia="zh-CN" w:bidi="ar-SA"/>
              </w:rPr>
              <w:object>
                <v:shape id="_x0000_i1029" o:spt="75" type="#_x0000_t75" style="height:28.35pt;width:31.4pt;" o:ole="t" filled="f" o:preferrelative="t" stroked="f" coordsize="21600,21600">
                  <v:path/>
                  <v:fill on="f" focussize="0,0"/>
                  <v:stroke on="f"/>
                  <v:imagedata r:id="rId22" o:title=""/>
                  <o:lock v:ext="edit" aspectratio="t"/>
                  <w10:wrap type="none"/>
                  <w10:anchorlock/>
                </v:shape>
                <o:OLEObject Type="Embed" ProgID="Word.Document.12" ShapeID="_x0000_i1029" DrawAspect="Icon" ObjectID="_1468075729" r:id="rId21">
                  <o:LockedField>false</o:LockedField>
                </o:OLEObject>
              </w:object>
            </w:r>
          </w:p>
        </w:tc>
        <w:tc>
          <w:tcPr>
            <w:tcW w:w="0" w:type="auto"/>
            <w:vAlign w:val="center"/>
          </w:tcPr>
          <w:p w14:paraId="4DA397D8">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24</w:t>
            </w:r>
          </w:p>
        </w:tc>
        <w:tc>
          <w:tcPr>
            <w:tcW w:w="2134" w:type="dxa"/>
            <w:vAlign w:val="center"/>
          </w:tcPr>
          <w:p w14:paraId="3473CF29">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融资申请人名称</w:t>
            </w:r>
          </w:p>
        </w:tc>
        <w:tc>
          <w:tcPr>
            <w:tcW w:w="908" w:type="dxa"/>
            <w:vAlign w:val="center"/>
          </w:tcPr>
          <w:p w14:paraId="3800E65D">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字符串</w:t>
            </w:r>
          </w:p>
        </w:tc>
        <w:tc>
          <w:tcPr>
            <w:tcW w:w="4269" w:type="dxa"/>
            <w:vAlign w:val="center"/>
          </w:tcPr>
          <w:p w14:paraId="6A819D92">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融资方企业名称</w:t>
            </w:r>
          </w:p>
        </w:tc>
      </w:tr>
      <w:tr w14:paraId="7E13FEA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27" w:type="dxa"/>
            <w:vMerge w:val="continue"/>
            <w:vAlign w:val="center"/>
          </w:tcPr>
          <w:p w14:paraId="480BBA1E">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413" w:type="dxa"/>
            <w:vMerge w:val="continue"/>
            <w:vAlign w:val="center"/>
          </w:tcPr>
          <w:p w14:paraId="6D0FADF8">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Align w:val="center"/>
          </w:tcPr>
          <w:p w14:paraId="03A0F437">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74</w:t>
            </w:r>
          </w:p>
        </w:tc>
        <w:tc>
          <w:tcPr>
            <w:tcW w:w="2134" w:type="dxa"/>
            <w:vAlign w:val="center"/>
          </w:tcPr>
          <w:p w14:paraId="7CD15F78">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融资申请日期</w:t>
            </w:r>
          </w:p>
        </w:tc>
        <w:tc>
          <w:tcPr>
            <w:tcW w:w="908" w:type="dxa"/>
            <w:vAlign w:val="center"/>
          </w:tcPr>
          <w:p w14:paraId="7C9AA7D3">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日期</w:t>
            </w:r>
          </w:p>
        </w:tc>
        <w:tc>
          <w:tcPr>
            <w:tcW w:w="4269" w:type="dxa"/>
            <w:vAlign w:val="center"/>
          </w:tcPr>
          <w:p w14:paraId="7F4EB65D">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融资申请日期，格式：YYYY-MM-DD</w:t>
            </w:r>
          </w:p>
        </w:tc>
      </w:tr>
      <w:tr w14:paraId="095C8AE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27" w:type="dxa"/>
            <w:vMerge w:val="continue"/>
            <w:vAlign w:val="center"/>
          </w:tcPr>
          <w:p w14:paraId="3136B81D">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413" w:type="dxa"/>
            <w:vMerge w:val="continue"/>
            <w:vAlign w:val="center"/>
          </w:tcPr>
          <w:p w14:paraId="14EF5C57">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Align w:val="center"/>
          </w:tcPr>
          <w:p w14:paraId="2204BC4C">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403</w:t>
            </w:r>
          </w:p>
        </w:tc>
        <w:tc>
          <w:tcPr>
            <w:tcW w:w="2134" w:type="dxa"/>
            <w:vAlign w:val="center"/>
          </w:tcPr>
          <w:p w14:paraId="1822FFA8">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应收账款编号</w:t>
            </w:r>
          </w:p>
        </w:tc>
        <w:tc>
          <w:tcPr>
            <w:tcW w:w="908" w:type="dxa"/>
            <w:vAlign w:val="center"/>
          </w:tcPr>
          <w:p w14:paraId="72E642C8">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字符串</w:t>
            </w:r>
          </w:p>
        </w:tc>
        <w:tc>
          <w:tcPr>
            <w:tcW w:w="4269" w:type="dxa"/>
            <w:vAlign w:val="center"/>
          </w:tcPr>
          <w:p w14:paraId="10D9D0E4">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链数数据编号</w:t>
            </w:r>
          </w:p>
        </w:tc>
      </w:tr>
      <w:tr w14:paraId="2967AF6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27" w:type="dxa"/>
            <w:vMerge w:val="restart"/>
            <w:vAlign w:val="center"/>
          </w:tcPr>
          <w:p w14:paraId="23EEFCF3">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5</w:t>
            </w:r>
          </w:p>
        </w:tc>
        <w:tc>
          <w:tcPr>
            <w:tcW w:w="2413" w:type="dxa"/>
            <w:vMerge w:val="restart"/>
            <w:vAlign w:val="center"/>
          </w:tcPr>
          <w:p w14:paraId="2C040012">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应收账款转让申请书</w:t>
            </w:r>
          </w:p>
          <w:p w14:paraId="6DA93FF9">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default" w:ascii="仿宋" w:hAnsi="仿宋" w:cs="仿宋"/>
                <w:i w:val="0"/>
                <w:iCs w:val="0"/>
                <w:color w:val="000000"/>
                <w:kern w:val="2"/>
                <w:sz w:val="21"/>
                <w:szCs w:val="21"/>
                <w:u w:val="none"/>
                <w:lang w:val="en-US" w:eastAsia="zh-CN" w:bidi="ar-SA"/>
              </w:rPr>
              <w:object>
                <v:shape id="_x0000_i1030" o:spt="75" type="#_x0000_t75" style="height:28.35pt;width:31.4pt;" o:ole="t" filled="f" o:preferrelative="t" stroked="f" coordsize="21600,21600">
                  <v:path/>
                  <v:fill on="f" focussize="0,0"/>
                  <v:stroke on="f"/>
                  <v:imagedata r:id="rId24" o:title=""/>
                  <o:lock v:ext="edit" aspectratio="t"/>
                  <w10:wrap type="none"/>
                  <w10:anchorlock/>
                </v:shape>
                <o:OLEObject Type="Embed" ProgID="Word.Document.12" ShapeID="_x0000_i1030" DrawAspect="Icon" ObjectID="_1468075730" r:id="rId23">
                  <o:LockedField>false</o:LockedField>
                </o:OLEObject>
              </w:object>
            </w:r>
          </w:p>
        </w:tc>
        <w:tc>
          <w:tcPr>
            <w:tcW w:w="0" w:type="auto"/>
            <w:vAlign w:val="center"/>
          </w:tcPr>
          <w:p w14:paraId="25206FAF">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41</w:t>
            </w:r>
          </w:p>
        </w:tc>
        <w:tc>
          <w:tcPr>
            <w:tcW w:w="2134" w:type="dxa"/>
            <w:vAlign w:val="center"/>
          </w:tcPr>
          <w:p w14:paraId="6692501C">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核心企业名称</w:t>
            </w:r>
          </w:p>
        </w:tc>
        <w:tc>
          <w:tcPr>
            <w:tcW w:w="908" w:type="dxa"/>
            <w:vAlign w:val="center"/>
          </w:tcPr>
          <w:p w14:paraId="7E60204B">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字符串</w:t>
            </w:r>
          </w:p>
        </w:tc>
        <w:tc>
          <w:tcPr>
            <w:tcW w:w="4269" w:type="dxa"/>
            <w:vAlign w:val="center"/>
          </w:tcPr>
          <w:p w14:paraId="445885FB">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数据确真企业名称</w:t>
            </w:r>
          </w:p>
        </w:tc>
      </w:tr>
      <w:tr w14:paraId="64EF625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27" w:type="dxa"/>
            <w:vMerge w:val="continue"/>
            <w:vAlign w:val="center"/>
          </w:tcPr>
          <w:p w14:paraId="68CE1ABF">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413" w:type="dxa"/>
            <w:vMerge w:val="continue"/>
            <w:vAlign w:val="center"/>
          </w:tcPr>
          <w:p w14:paraId="3B3B0A18">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Align w:val="center"/>
          </w:tcPr>
          <w:p w14:paraId="13743ADF">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24</w:t>
            </w:r>
          </w:p>
        </w:tc>
        <w:tc>
          <w:tcPr>
            <w:tcW w:w="2134" w:type="dxa"/>
            <w:vAlign w:val="center"/>
          </w:tcPr>
          <w:p w14:paraId="0954C38B">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融资申请人名称</w:t>
            </w:r>
          </w:p>
        </w:tc>
        <w:tc>
          <w:tcPr>
            <w:tcW w:w="908" w:type="dxa"/>
            <w:vAlign w:val="center"/>
          </w:tcPr>
          <w:p w14:paraId="56C104D2">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字符串</w:t>
            </w:r>
          </w:p>
        </w:tc>
        <w:tc>
          <w:tcPr>
            <w:tcW w:w="4269" w:type="dxa"/>
            <w:vAlign w:val="center"/>
          </w:tcPr>
          <w:p w14:paraId="2B94ED04">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融资方企业名称</w:t>
            </w:r>
          </w:p>
        </w:tc>
      </w:tr>
      <w:tr w14:paraId="024AD1E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27" w:type="dxa"/>
            <w:vMerge w:val="continue"/>
            <w:vAlign w:val="center"/>
          </w:tcPr>
          <w:p w14:paraId="1D674E9E">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413" w:type="dxa"/>
            <w:vMerge w:val="continue"/>
            <w:vAlign w:val="center"/>
          </w:tcPr>
          <w:p w14:paraId="213B5351">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Align w:val="center"/>
          </w:tcPr>
          <w:p w14:paraId="66F53840">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106</w:t>
            </w:r>
          </w:p>
        </w:tc>
        <w:tc>
          <w:tcPr>
            <w:tcW w:w="2134" w:type="dxa"/>
            <w:vAlign w:val="center"/>
          </w:tcPr>
          <w:p w14:paraId="2CA89E4A">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合同签订日期</w:t>
            </w:r>
          </w:p>
        </w:tc>
        <w:tc>
          <w:tcPr>
            <w:tcW w:w="908" w:type="dxa"/>
            <w:vAlign w:val="center"/>
          </w:tcPr>
          <w:p w14:paraId="196214B7">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日期</w:t>
            </w:r>
          </w:p>
        </w:tc>
        <w:tc>
          <w:tcPr>
            <w:tcW w:w="4269" w:type="dxa"/>
            <w:vAlign w:val="center"/>
          </w:tcPr>
          <w:p w14:paraId="66D375FF">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融资申请日期，格式：YYYY-MM-DD</w:t>
            </w:r>
          </w:p>
        </w:tc>
      </w:tr>
      <w:tr w14:paraId="3E11BF4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27" w:type="dxa"/>
            <w:vMerge w:val="restart"/>
            <w:vAlign w:val="center"/>
          </w:tcPr>
          <w:p w14:paraId="68E5CA39">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6</w:t>
            </w:r>
          </w:p>
        </w:tc>
        <w:tc>
          <w:tcPr>
            <w:tcW w:w="2413" w:type="dxa"/>
            <w:vMerge w:val="restart"/>
            <w:vAlign w:val="center"/>
          </w:tcPr>
          <w:p w14:paraId="7768CE41">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应收账款转让通知书</w:t>
            </w:r>
          </w:p>
          <w:p w14:paraId="702A0EE1">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default" w:ascii="仿宋" w:hAnsi="仿宋" w:cs="仿宋"/>
                <w:i w:val="0"/>
                <w:iCs w:val="0"/>
                <w:color w:val="000000"/>
                <w:kern w:val="2"/>
                <w:sz w:val="21"/>
                <w:szCs w:val="21"/>
                <w:u w:val="none"/>
                <w:lang w:val="en-US" w:eastAsia="zh-CN" w:bidi="ar-SA"/>
              </w:rPr>
              <w:object>
                <v:shape id="_x0000_i1031" o:spt="75" type="#_x0000_t75" style="height:28.35pt;width:31.4pt;" o:ole="t" filled="f" o:preferrelative="t" stroked="f" coordsize="21600,21600">
                  <v:path/>
                  <v:fill on="f" focussize="0,0"/>
                  <v:stroke on="f"/>
                  <v:imagedata r:id="rId26" o:title=""/>
                  <o:lock v:ext="edit" aspectratio="t"/>
                  <w10:wrap type="none"/>
                  <w10:anchorlock/>
                </v:shape>
                <o:OLEObject Type="Embed" ProgID="Word.Document.12" ShapeID="_x0000_i1031" DrawAspect="Icon" ObjectID="_1468075731" r:id="rId25">
                  <o:LockedField>false</o:LockedField>
                </o:OLEObject>
              </w:object>
            </w:r>
          </w:p>
        </w:tc>
        <w:tc>
          <w:tcPr>
            <w:tcW w:w="0" w:type="auto"/>
            <w:vAlign w:val="center"/>
          </w:tcPr>
          <w:p w14:paraId="409CA350">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41</w:t>
            </w:r>
          </w:p>
        </w:tc>
        <w:tc>
          <w:tcPr>
            <w:tcW w:w="2134" w:type="dxa"/>
            <w:vAlign w:val="center"/>
          </w:tcPr>
          <w:p w14:paraId="215A144B">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核心企业名称</w:t>
            </w:r>
          </w:p>
        </w:tc>
        <w:tc>
          <w:tcPr>
            <w:tcW w:w="908" w:type="dxa"/>
            <w:vAlign w:val="center"/>
          </w:tcPr>
          <w:p w14:paraId="6E7C4A47">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字符串</w:t>
            </w:r>
          </w:p>
        </w:tc>
        <w:tc>
          <w:tcPr>
            <w:tcW w:w="4269" w:type="dxa"/>
            <w:vAlign w:val="center"/>
          </w:tcPr>
          <w:p w14:paraId="56832A7E">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数据确真企业名称</w:t>
            </w:r>
          </w:p>
        </w:tc>
      </w:tr>
      <w:tr w14:paraId="2C89ED2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27" w:type="dxa"/>
            <w:vMerge w:val="continue"/>
            <w:vAlign w:val="center"/>
          </w:tcPr>
          <w:p w14:paraId="4B655E01">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413" w:type="dxa"/>
            <w:vMerge w:val="continue"/>
            <w:vAlign w:val="center"/>
          </w:tcPr>
          <w:p w14:paraId="672B002F">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Align w:val="center"/>
          </w:tcPr>
          <w:p w14:paraId="05E6511E">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444</w:t>
            </w:r>
          </w:p>
        </w:tc>
        <w:tc>
          <w:tcPr>
            <w:tcW w:w="2134" w:type="dxa"/>
            <w:vAlign w:val="center"/>
          </w:tcPr>
          <w:p w14:paraId="29CD71D4">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融资申请日期</w:t>
            </w:r>
          </w:p>
        </w:tc>
        <w:tc>
          <w:tcPr>
            <w:tcW w:w="908" w:type="dxa"/>
            <w:vAlign w:val="center"/>
          </w:tcPr>
          <w:p w14:paraId="721A2FDF">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日期</w:t>
            </w:r>
          </w:p>
        </w:tc>
        <w:tc>
          <w:tcPr>
            <w:tcW w:w="4269" w:type="dxa"/>
            <w:vAlign w:val="center"/>
          </w:tcPr>
          <w:p w14:paraId="77BDE874">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融资申请日期，格式：YYYY-MM-DD</w:t>
            </w:r>
          </w:p>
        </w:tc>
      </w:tr>
      <w:tr w14:paraId="2A28F7E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27" w:type="dxa"/>
            <w:vMerge w:val="continue"/>
            <w:vAlign w:val="center"/>
          </w:tcPr>
          <w:p w14:paraId="1A982E56">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413" w:type="dxa"/>
            <w:vMerge w:val="continue"/>
            <w:vAlign w:val="center"/>
          </w:tcPr>
          <w:p w14:paraId="2CF2821D">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Align w:val="center"/>
          </w:tcPr>
          <w:p w14:paraId="3CCB5F9C">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446</w:t>
            </w:r>
          </w:p>
        </w:tc>
        <w:tc>
          <w:tcPr>
            <w:tcW w:w="2134" w:type="dxa"/>
            <w:vAlign w:val="center"/>
          </w:tcPr>
          <w:p w14:paraId="7462776C">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融资申请金额</w:t>
            </w:r>
          </w:p>
        </w:tc>
        <w:tc>
          <w:tcPr>
            <w:tcW w:w="908" w:type="dxa"/>
            <w:vAlign w:val="center"/>
          </w:tcPr>
          <w:p w14:paraId="2E6293D1">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数值</w:t>
            </w:r>
          </w:p>
        </w:tc>
        <w:tc>
          <w:tcPr>
            <w:tcW w:w="4269" w:type="dxa"/>
            <w:vAlign w:val="center"/>
          </w:tcPr>
          <w:p w14:paraId="5283BDED">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融资金额（元）</w:t>
            </w:r>
          </w:p>
        </w:tc>
      </w:tr>
      <w:tr w14:paraId="7BCB486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27" w:type="dxa"/>
            <w:vMerge w:val="continue"/>
            <w:vAlign w:val="center"/>
          </w:tcPr>
          <w:p w14:paraId="5D91A783">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413" w:type="dxa"/>
            <w:vMerge w:val="continue"/>
            <w:vAlign w:val="center"/>
          </w:tcPr>
          <w:p w14:paraId="5EC35ED4">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Align w:val="center"/>
          </w:tcPr>
          <w:p w14:paraId="4734A810">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24</w:t>
            </w:r>
          </w:p>
        </w:tc>
        <w:tc>
          <w:tcPr>
            <w:tcW w:w="2134" w:type="dxa"/>
            <w:vAlign w:val="center"/>
          </w:tcPr>
          <w:p w14:paraId="78CB9DE3">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融资申请人名称</w:t>
            </w:r>
          </w:p>
        </w:tc>
        <w:tc>
          <w:tcPr>
            <w:tcW w:w="908" w:type="dxa"/>
            <w:vAlign w:val="center"/>
          </w:tcPr>
          <w:p w14:paraId="099349F5">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字符串</w:t>
            </w:r>
          </w:p>
        </w:tc>
        <w:tc>
          <w:tcPr>
            <w:tcW w:w="4269" w:type="dxa"/>
            <w:vAlign w:val="center"/>
          </w:tcPr>
          <w:p w14:paraId="7E610C5F">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融资方企业名称</w:t>
            </w:r>
          </w:p>
        </w:tc>
      </w:tr>
      <w:tr w14:paraId="33BDD5B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27" w:type="dxa"/>
            <w:vMerge w:val="continue"/>
            <w:vAlign w:val="center"/>
          </w:tcPr>
          <w:p w14:paraId="465D421D">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413" w:type="dxa"/>
            <w:vMerge w:val="continue"/>
            <w:vAlign w:val="center"/>
          </w:tcPr>
          <w:p w14:paraId="591C5B51">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Align w:val="center"/>
          </w:tcPr>
          <w:p w14:paraId="624A3165">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106</w:t>
            </w:r>
          </w:p>
        </w:tc>
        <w:tc>
          <w:tcPr>
            <w:tcW w:w="2134" w:type="dxa"/>
            <w:vAlign w:val="center"/>
          </w:tcPr>
          <w:p w14:paraId="4AED7E33">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合同签订日期</w:t>
            </w:r>
          </w:p>
        </w:tc>
        <w:tc>
          <w:tcPr>
            <w:tcW w:w="908" w:type="dxa"/>
            <w:vAlign w:val="center"/>
          </w:tcPr>
          <w:p w14:paraId="3C8C9AB9">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日期</w:t>
            </w:r>
          </w:p>
        </w:tc>
        <w:tc>
          <w:tcPr>
            <w:tcW w:w="4269" w:type="dxa"/>
            <w:vAlign w:val="center"/>
          </w:tcPr>
          <w:p w14:paraId="3F73CD35">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融资申请日期，格式：YYYY-MM-DD</w:t>
            </w:r>
          </w:p>
        </w:tc>
      </w:tr>
    </w:tbl>
    <w:p w14:paraId="7B18526D">
      <w:pPr>
        <w:numPr>
          <w:ilvl w:val="1"/>
          <w:numId w:val="21"/>
        </w:numPr>
        <w:ind w:left="840" w:leftChars="0" w:hanging="420" w:firstLineChars="0"/>
        <w:rPr>
          <w:rFonts w:hint="default"/>
          <w:b/>
          <w:bCs/>
          <w:lang w:val="en-US" w:eastAsia="zh-CN"/>
        </w:rPr>
      </w:pPr>
      <w:r>
        <w:rPr>
          <w:rFonts w:hint="eastAsia"/>
          <w:b/>
          <w:bCs/>
          <w:lang w:val="en-US" w:eastAsia="zh-CN"/>
        </w:rPr>
        <w:t>融资协议附件:</w:t>
      </w:r>
    </w:p>
    <w:tbl>
      <w:tblPr>
        <w:tblStyle w:val="28"/>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471"/>
        <w:gridCol w:w="1188"/>
        <w:gridCol w:w="2526"/>
        <w:gridCol w:w="2281"/>
        <w:gridCol w:w="960"/>
        <w:gridCol w:w="3256"/>
      </w:tblGrid>
      <w:tr w14:paraId="3C5749E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0" w:type="auto"/>
            <w:shd w:val="clear" w:color="auto" w:fill="F1F1F1" w:themeFill="background1" w:themeFillShade="F2"/>
          </w:tcPr>
          <w:p w14:paraId="5FEB1A80">
            <w:pPr>
              <w:jc w:val="center"/>
              <w:rPr>
                <w:rFonts w:hint="eastAsia" w:ascii="仿宋" w:hAnsi="仿宋" w:eastAsia="仿宋"/>
                <w:b/>
                <w:szCs w:val="21"/>
                <w:lang w:val="en-US" w:eastAsia="zh-CN"/>
              </w:rPr>
            </w:pPr>
            <w:r>
              <w:rPr>
                <w:rFonts w:hint="eastAsia" w:ascii="仿宋" w:hAnsi="仿宋"/>
                <w:b/>
                <w:szCs w:val="21"/>
                <w:lang w:val="en-US" w:eastAsia="zh-CN"/>
              </w:rPr>
              <w:t>序号</w:t>
            </w:r>
          </w:p>
        </w:tc>
        <w:tc>
          <w:tcPr>
            <w:tcW w:w="0" w:type="auto"/>
            <w:shd w:val="clear" w:color="auto" w:fill="F1F1F1" w:themeFill="background1" w:themeFillShade="F2"/>
          </w:tcPr>
          <w:p w14:paraId="00C86172">
            <w:pPr>
              <w:jc w:val="center"/>
              <w:rPr>
                <w:rFonts w:hint="default" w:ascii="仿宋" w:hAnsi="仿宋" w:eastAsia="仿宋"/>
                <w:b/>
                <w:szCs w:val="21"/>
                <w:lang w:val="en-US" w:eastAsia="zh-CN"/>
              </w:rPr>
            </w:pPr>
            <w:r>
              <w:rPr>
                <w:rFonts w:hint="eastAsia" w:ascii="仿宋" w:hAnsi="仿宋"/>
                <w:b/>
                <w:szCs w:val="21"/>
                <w:lang w:val="en-US" w:eastAsia="zh-CN"/>
              </w:rPr>
              <w:t>协议名称及附件</w:t>
            </w:r>
          </w:p>
        </w:tc>
        <w:tc>
          <w:tcPr>
            <w:tcW w:w="2526" w:type="dxa"/>
            <w:shd w:val="clear" w:color="auto" w:fill="F1F1F1" w:themeFill="background1" w:themeFillShade="F2"/>
          </w:tcPr>
          <w:p w14:paraId="69511D58">
            <w:pPr>
              <w:jc w:val="center"/>
              <w:rPr>
                <w:rFonts w:hint="default" w:ascii="仿宋" w:hAnsi="仿宋"/>
                <w:b/>
                <w:szCs w:val="21"/>
                <w:lang w:val="en-US" w:eastAsia="zh-CN"/>
              </w:rPr>
            </w:pPr>
            <w:r>
              <w:rPr>
                <w:rFonts w:hint="eastAsia" w:ascii="仿宋" w:hAnsi="仿宋"/>
                <w:b/>
                <w:szCs w:val="21"/>
                <w:lang w:val="en-US" w:eastAsia="zh-CN"/>
              </w:rPr>
              <w:t>编号</w:t>
            </w:r>
          </w:p>
        </w:tc>
        <w:tc>
          <w:tcPr>
            <w:tcW w:w="2281" w:type="dxa"/>
            <w:shd w:val="clear" w:color="auto" w:fill="F1F1F1" w:themeFill="background1" w:themeFillShade="F2"/>
          </w:tcPr>
          <w:p w14:paraId="5F5D5022">
            <w:pPr>
              <w:jc w:val="center"/>
              <w:rPr>
                <w:rFonts w:hint="default" w:ascii="仿宋" w:hAnsi="仿宋" w:eastAsia="仿宋"/>
                <w:b/>
                <w:szCs w:val="21"/>
                <w:lang w:val="en-US" w:eastAsia="zh-CN"/>
              </w:rPr>
            </w:pPr>
            <w:r>
              <w:rPr>
                <w:rFonts w:hint="eastAsia" w:ascii="仿宋" w:hAnsi="仿宋"/>
                <w:b/>
                <w:szCs w:val="21"/>
                <w:lang w:val="en-US" w:eastAsia="zh-CN"/>
              </w:rPr>
              <w:t>字段名称</w:t>
            </w:r>
          </w:p>
        </w:tc>
        <w:tc>
          <w:tcPr>
            <w:tcW w:w="960" w:type="dxa"/>
            <w:shd w:val="clear" w:color="auto" w:fill="F1F1F1" w:themeFill="background1" w:themeFillShade="F2"/>
          </w:tcPr>
          <w:p w14:paraId="528CAAC3">
            <w:pPr>
              <w:jc w:val="center"/>
              <w:rPr>
                <w:rFonts w:hint="default" w:ascii="仿宋" w:hAnsi="仿宋"/>
                <w:b/>
                <w:szCs w:val="21"/>
                <w:shd w:val="clear" w:fill="F1F1F1" w:themeFill="background1" w:themeFillShade="F2"/>
                <w:lang w:val="en-US" w:eastAsia="zh-CN"/>
              </w:rPr>
            </w:pPr>
            <w:r>
              <w:rPr>
                <w:rFonts w:hint="eastAsia" w:ascii="仿宋" w:hAnsi="仿宋"/>
                <w:b/>
                <w:szCs w:val="21"/>
                <w:shd w:val="clear" w:fill="F1F1F1" w:themeFill="background1" w:themeFillShade="F2"/>
                <w:lang w:val="en-US" w:eastAsia="zh-CN"/>
              </w:rPr>
              <w:t>字段类型</w:t>
            </w:r>
          </w:p>
        </w:tc>
        <w:tc>
          <w:tcPr>
            <w:tcW w:w="3256" w:type="dxa"/>
            <w:shd w:val="clear" w:color="auto" w:fill="F1F1F1" w:themeFill="background1" w:themeFillShade="F2"/>
          </w:tcPr>
          <w:p w14:paraId="6CDDBBAA">
            <w:pPr>
              <w:jc w:val="center"/>
              <w:rPr>
                <w:rFonts w:ascii="仿宋" w:hAnsi="仿宋"/>
                <w:b/>
                <w:szCs w:val="21"/>
              </w:rPr>
            </w:pPr>
            <w:r>
              <w:rPr>
                <w:rFonts w:hint="eastAsia" w:ascii="仿宋" w:hAnsi="仿宋"/>
                <w:b/>
                <w:szCs w:val="21"/>
                <w:shd w:val="clear" w:fill="F1F1F1" w:themeFill="background1" w:themeFillShade="F2"/>
                <w:lang w:val="en-US" w:eastAsia="zh-CN"/>
              </w:rPr>
              <w:t>取值</w:t>
            </w:r>
            <w:r>
              <w:rPr>
                <w:rFonts w:hint="eastAsia" w:ascii="仿宋" w:hAnsi="仿宋"/>
                <w:b/>
                <w:szCs w:val="21"/>
                <w:shd w:val="clear" w:fill="F1F1F1" w:themeFill="background1" w:themeFillShade="F2"/>
              </w:rPr>
              <w:t>说明</w:t>
            </w:r>
          </w:p>
        </w:tc>
      </w:tr>
      <w:tr w14:paraId="2A4432D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71" w:type="dxa"/>
            <w:vMerge w:val="restart"/>
            <w:vAlign w:val="center"/>
          </w:tcPr>
          <w:p w14:paraId="5E960EF9">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1</w:t>
            </w:r>
          </w:p>
        </w:tc>
        <w:tc>
          <w:tcPr>
            <w:tcW w:w="1188" w:type="dxa"/>
            <w:vMerge w:val="restart"/>
            <w:vAlign w:val="center"/>
          </w:tcPr>
          <w:p w14:paraId="60B90E68">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应收账款明细表-融资申请书及转让申请书</w:t>
            </w:r>
          </w:p>
          <w:p w14:paraId="504DFE6D">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default" w:ascii="仿宋" w:hAnsi="仿宋" w:cs="仿宋"/>
                <w:i w:val="0"/>
                <w:iCs w:val="0"/>
                <w:color w:val="000000"/>
                <w:kern w:val="2"/>
                <w:sz w:val="21"/>
                <w:szCs w:val="21"/>
                <w:u w:val="none"/>
                <w:lang w:val="en-US" w:eastAsia="zh-CN" w:bidi="ar-SA"/>
              </w:rPr>
              <w:object>
                <v:shape id="_x0000_i1032" o:spt="75" type="#_x0000_t75" style="height:28.35pt;width:31.4pt;" o:ole="t" filled="f" o:preferrelative="t" stroked="f" coordsize="21600,21600">
                  <v:path/>
                  <v:fill on="f" focussize="0,0"/>
                  <v:stroke on="f"/>
                  <v:imagedata r:id="rId28" o:title=""/>
                  <o:lock v:ext="edit" aspectratio="t"/>
                  <w10:wrap type="none"/>
                  <w10:anchorlock/>
                </v:shape>
                <o:OLEObject Type="Embed" ProgID="Package" ShapeID="_x0000_i1032" DrawAspect="Icon" ObjectID="_1468075732" r:id="rId27">
                  <o:LockedField>false</o:LockedField>
                </o:OLEObject>
              </w:object>
            </w:r>
          </w:p>
          <w:p w14:paraId="044C0AA8">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default" w:ascii="仿宋" w:hAnsi="仿宋" w:cs="仿宋"/>
                <w:i w:val="0"/>
                <w:iCs w:val="0"/>
                <w:color w:val="000000"/>
                <w:kern w:val="2"/>
                <w:sz w:val="21"/>
                <w:szCs w:val="21"/>
                <w:u w:val="none"/>
                <w:lang w:val="en-US" w:eastAsia="zh-CN" w:bidi="ar-SA"/>
              </w:rPr>
              <w:object>
                <v:shape id="_x0000_i1033" o:spt="75" type="#_x0000_t75" style="height:28.35pt;width:31.4pt;" o:ole="t" filled="f" o:preferrelative="t" stroked="f" coordsize="21600,21600">
                  <v:path/>
                  <v:fill on="f" focussize="0,0"/>
                  <v:stroke on="f"/>
                  <v:imagedata r:id="rId30" o:title=""/>
                  <o:lock v:ext="edit" aspectratio="t"/>
                  <w10:wrap type="none"/>
                  <w10:anchorlock/>
                </v:shape>
                <o:OLEObject Type="Embed" ProgID="Package" ShapeID="_x0000_i1033" DrawAspect="Icon" ObjectID="_1468075733" r:id="rId29">
                  <o:LockedField>false</o:LockedField>
                </o:OLEObject>
              </w:object>
            </w:r>
          </w:p>
        </w:tc>
        <w:tc>
          <w:tcPr>
            <w:tcW w:w="2526" w:type="dxa"/>
            <w:shd w:val="clear" w:color="auto" w:fill="auto"/>
            <w:vAlign w:val="center"/>
          </w:tcPr>
          <w:p w14:paraId="1FD6C7A1">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billDetailList.field2</w:t>
            </w:r>
          </w:p>
        </w:tc>
        <w:tc>
          <w:tcPr>
            <w:tcW w:w="2281" w:type="dxa"/>
            <w:shd w:val="clear" w:color="auto" w:fill="auto"/>
            <w:vAlign w:val="center"/>
          </w:tcPr>
          <w:p w14:paraId="0A8F984F">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应收账款/账单编号</w:t>
            </w:r>
          </w:p>
        </w:tc>
        <w:tc>
          <w:tcPr>
            <w:tcW w:w="960" w:type="dxa"/>
            <w:shd w:val="clear" w:color="auto" w:fill="auto"/>
            <w:vAlign w:val="center"/>
          </w:tcPr>
          <w:p w14:paraId="00C27E1D">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字符串</w:t>
            </w:r>
          </w:p>
        </w:tc>
        <w:tc>
          <w:tcPr>
            <w:tcW w:w="3256" w:type="dxa"/>
            <w:shd w:val="clear" w:color="auto" w:fill="auto"/>
            <w:vAlign w:val="center"/>
          </w:tcPr>
          <w:p w14:paraId="78CA9175">
            <w:pPr>
              <w:keepNext w:val="0"/>
              <w:keepLines w:val="0"/>
              <w:widowControl/>
              <w:suppressLineNumbers w:val="0"/>
              <w:spacing w:line="240" w:lineRule="auto"/>
              <w:jc w:val="left"/>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链数数据编号</w:t>
            </w:r>
          </w:p>
        </w:tc>
      </w:tr>
      <w:tr w14:paraId="34F430C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71" w:type="dxa"/>
            <w:vMerge w:val="continue"/>
            <w:vAlign w:val="center"/>
          </w:tcPr>
          <w:p w14:paraId="57E55B6B">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1188" w:type="dxa"/>
            <w:vMerge w:val="continue"/>
            <w:vAlign w:val="center"/>
          </w:tcPr>
          <w:p w14:paraId="37C9475A">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526" w:type="dxa"/>
            <w:shd w:val="clear" w:color="auto" w:fill="auto"/>
            <w:vAlign w:val="center"/>
          </w:tcPr>
          <w:p w14:paraId="13857AE0">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billDetailList.field3</w:t>
            </w:r>
          </w:p>
        </w:tc>
        <w:tc>
          <w:tcPr>
            <w:tcW w:w="2281" w:type="dxa"/>
            <w:shd w:val="clear" w:color="auto" w:fill="auto"/>
            <w:vAlign w:val="center"/>
          </w:tcPr>
          <w:p w14:paraId="7112A06B">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付款人名称</w:t>
            </w:r>
          </w:p>
        </w:tc>
        <w:tc>
          <w:tcPr>
            <w:tcW w:w="960" w:type="dxa"/>
            <w:shd w:val="clear" w:color="auto" w:fill="auto"/>
            <w:vAlign w:val="center"/>
          </w:tcPr>
          <w:p w14:paraId="44211D15">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字符串</w:t>
            </w:r>
          </w:p>
        </w:tc>
        <w:tc>
          <w:tcPr>
            <w:tcW w:w="3256" w:type="dxa"/>
            <w:shd w:val="clear" w:color="auto" w:fill="auto"/>
            <w:vAlign w:val="center"/>
          </w:tcPr>
          <w:p w14:paraId="08031EA5">
            <w:pPr>
              <w:keepNext w:val="0"/>
              <w:keepLines w:val="0"/>
              <w:widowControl/>
              <w:suppressLineNumbers w:val="0"/>
              <w:spacing w:line="240" w:lineRule="auto"/>
              <w:jc w:val="left"/>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数据确真企业名称</w:t>
            </w:r>
          </w:p>
        </w:tc>
      </w:tr>
      <w:tr w14:paraId="75CD48D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71" w:type="dxa"/>
            <w:vMerge w:val="continue"/>
            <w:vAlign w:val="center"/>
          </w:tcPr>
          <w:p w14:paraId="76504DB0">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1188" w:type="dxa"/>
            <w:vMerge w:val="continue"/>
            <w:vAlign w:val="center"/>
          </w:tcPr>
          <w:p w14:paraId="6FDE62A5">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526" w:type="dxa"/>
            <w:shd w:val="clear" w:color="auto" w:fill="auto"/>
            <w:vAlign w:val="center"/>
          </w:tcPr>
          <w:p w14:paraId="183B6424">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billDetailList.field4</w:t>
            </w:r>
          </w:p>
        </w:tc>
        <w:tc>
          <w:tcPr>
            <w:tcW w:w="2281" w:type="dxa"/>
            <w:shd w:val="clear" w:color="auto" w:fill="auto"/>
            <w:vAlign w:val="center"/>
          </w:tcPr>
          <w:p w14:paraId="7EDAD1D7">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发票日期</w:t>
            </w:r>
          </w:p>
        </w:tc>
        <w:tc>
          <w:tcPr>
            <w:tcW w:w="960" w:type="dxa"/>
            <w:shd w:val="clear" w:color="auto" w:fill="auto"/>
            <w:vAlign w:val="center"/>
          </w:tcPr>
          <w:p w14:paraId="3BB1B784">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日期</w:t>
            </w:r>
          </w:p>
        </w:tc>
        <w:tc>
          <w:tcPr>
            <w:tcW w:w="3256" w:type="dxa"/>
            <w:shd w:val="clear" w:color="auto" w:fill="auto"/>
            <w:vAlign w:val="center"/>
          </w:tcPr>
          <w:p w14:paraId="2EB4D80F">
            <w:pPr>
              <w:keepNext w:val="0"/>
              <w:keepLines w:val="0"/>
              <w:widowControl/>
              <w:suppressLineNumbers w:val="0"/>
              <w:spacing w:line="240" w:lineRule="auto"/>
              <w:jc w:val="left"/>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发票的开票日期，格式：YYYY-MM-DD</w:t>
            </w:r>
          </w:p>
        </w:tc>
      </w:tr>
      <w:tr w14:paraId="6E9F3BC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71" w:type="dxa"/>
            <w:vMerge w:val="continue"/>
            <w:vAlign w:val="center"/>
          </w:tcPr>
          <w:p w14:paraId="02B10357">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1188" w:type="dxa"/>
            <w:vMerge w:val="continue"/>
            <w:vAlign w:val="center"/>
          </w:tcPr>
          <w:p w14:paraId="3503E50F">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526" w:type="dxa"/>
            <w:shd w:val="clear" w:color="auto" w:fill="auto"/>
            <w:vAlign w:val="center"/>
          </w:tcPr>
          <w:p w14:paraId="5BB6B7DD">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billDetailList.field5</w:t>
            </w:r>
          </w:p>
        </w:tc>
        <w:tc>
          <w:tcPr>
            <w:tcW w:w="2281" w:type="dxa"/>
            <w:shd w:val="clear" w:color="auto" w:fill="auto"/>
            <w:vAlign w:val="center"/>
          </w:tcPr>
          <w:p w14:paraId="7AF9DDB8">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发票号</w:t>
            </w:r>
          </w:p>
        </w:tc>
        <w:tc>
          <w:tcPr>
            <w:tcW w:w="960" w:type="dxa"/>
            <w:shd w:val="clear" w:color="auto" w:fill="auto"/>
            <w:vAlign w:val="center"/>
          </w:tcPr>
          <w:p w14:paraId="0A593759">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字符串</w:t>
            </w:r>
          </w:p>
        </w:tc>
        <w:tc>
          <w:tcPr>
            <w:tcW w:w="3256" w:type="dxa"/>
            <w:shd w:val="clear" w:color="auto" w:fill="auto"/>
            <w:vAlign w:val="center"/>
          </w:tcPr>
          <w:p w14:paraId="7A7EBAAD">
            <w:pPr>
              <w:keepNext w:val="0"/>
              <w:keepLines w:val="0"/>
              <w:widowControl/>
              <w:suppressLineNumbers w:val="0"/>
              <w:spacing w:line="240" w:lineRule="auto"/>
              <w:jc w:val="left"/>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发票的发票号码</w:t>
            </w:r>
          </w:p>
        </w:tc>
      </w:tr>
      <w:tr w14:paraId="441A844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71" w:type="dxa"/>
            <w:vMerge w:val="continue"/>
            <w:vAlign w:val="center"/>
          </w:tcPr>
          <w:p w14:paraId="11FE35A3">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1188" w:type="dxa"/>
            <w:vMerge w:val="continue"/>
            <w:vAlign w:val="center"/>
          </w:tcPr>
          <w:p w14:paraId="518001C8">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526" w:type="dxa"/>
            <w:shd w:val="clear" w:color="auto" w:fill="auto"/>
            <w:vAlign w:val="center"/>
          </w:tcPr>
          <w:p w14:paraId="3C356C7C">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billDetailList.field6</w:t>
            </w:r>
          </w:p>
        </w:tc>
        <w:tc>
          <w:tcPr>
            <w:tcW w:w="2281" w:type="dxa"/>
            <w:shd w:val="clear" w:color="auto" w:fill="auto"/>
            <w:vAlign w:val="center"/>
          </w:tcPr>
          <w:p w14:paraId="47D8D193">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发票价税合计</w:t>
            </w:r>
          </w:p>
        </w:tc>
        <w:tc>
          <w:tcPr>
            <w:tcW w:w="960" w:type="dxa"/>
            <w:shd w:val="clear" w:color="auto" w:fill="auto"/>
            <w:vAlign w:val="center"/>
          </w:tcPr>
          <w:p w14:paraId="435D32F0">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数值</w:t>
            </w:r>
          </w:p>
        </w:tc>
        <w:tc>
          <w:tcPr>
            <w:tcW w:w="3256" w:type="dxa"/>
            <w:shd w:val="clear" w:color="auto" w:fill="auto"/>
            <w:vAlign w:val="center"/>
          </w:tcPr>
          <w:p w14:paraId="03F88A7B">
            <w:pPr>
              <w:keepNext w:val="0"/>
              <w:keepLines w:val="0"/>
              <w:widowControl/>
              <w:suppressLineNumbers w:val="0"/>
              <w:spacing w:line="240" w:lineRule="auto"/>
              <w:jc w:val="left"/>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发票的含税金额（元）</w:t>
            </w:r>
          </w:p>
        </w:tc>
      </w:tr>
      <w:tr w14:paraId="00AEDCE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289" w:hRule="atLeast"/>
          <w:jc w:val="center"/>
        </w:trPr>
        <w:tc>
          <w:tcPr>
            <w:tcW w:w="471" w:type="dxa"/>
            <w:vMerge w:val="continue"/>
            <w:vAlign w:val="center"/>
          </w:tcPr>
          <w:p w14:paraId="2C3113E7">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1188" w:type="dxa"/>
            <w:vMerge w:val="continue"/>
            <w:vAlign w:val="center"/>
          </w:tcPr>
          <w:p w14:paraId="5AE51358">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526" w:type="dxa"/>
            <w:shd w:val="clear" w:color="auto" w:fill="auto"/>
            <w:vAlign w:val="center"/>
          </w:tcPr>
          <w:p w14:paraId="5904BBFF">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billDetailList.field7</w:t>
            </w:r>
          </w:p>
        </w:tc>
        <w:tc>
          <w:tcPr>
            <w:tcW w:w="2281" w:type="dxa"/>
            <w:shd w:val="clear" w:color="auto" w:fill="auto"/>
            <w:vAlign w:val="center"/>
          </w:tcPr>
          <w:p w14:paraId="04413A95">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发票使用金额</w:t>
            </w:r>
          </w:p>
        </w:tc>
        <w:tc>
          <w:tcPr>
            <w:tcW w:w="960" w:type="dxa"/>
            <w:shd w:val="clear" w:color="auto" w:fill="auto"/>
            <w:vAlign w:val="center"/>
          </w:tcPr>
          <w:p w14:paraId="0D78802C">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数值</w:t>
            </w:r>
          </w:p>
        </w:tc>
        <w:tc>
          <w:tcPr>
            <w:tcW w:w="3256" w:type="dxa"/>
            <w:shd w:val="clear" w:color="auto" w:fill="auto"/>
            <w:vAlign w:val="center"/>
          </w:tcPr>
          <w:p w14:paraId="3AE46731">
            <w:pPr>
              <w:keepNext w:val="0"/>
              <w:keepLines w:val="0"/>
              <w:widowControl/>
              <w:suppressLineNumbers w:val="0"/>
              <w:spacing w:line="240" w:lineRule="auto"/>
              <w:jc w:val="left"/>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发票的本次占用（元）</w:t>
            </w:r>
          </w:p>
        </w:tc>
      </w:tr>
      <w:tr w14:paraId="401BA55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71" w:type="dxa"/>
            <w:vMerge w:val="continue"/>
            <w:vAlign w:val="center"/>
          </w:tcPr>
          <w:p w14:paraId="5AE28F21">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1188" w:type="dxa"/>
            <w:vMerge w:val="continue"/>
            <w:vAlign w:val="center"/>
          </w:tcPr>
          <w:p w14:paraId="5EC4E31E">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526" w:type="dxa"/>
            <w:shd w:val="clear" w:color="auto" w:fill="auto"/>
            <w:vAlign w:val="center"/>
          </w:tcPr>
          <w:p w14:paraId="495711B3">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billDetailList.field8</w:t>
            </w:r>
          </w:p>
        </w:tc>
        <w:tc>
          <w:tcPr>
            <w:tcW w:w="2281" w:type="dxa"/>
            <w:shd w:val="clear" w:color="auto" w:fill="auto"/>
            <w:vAlign w:val="center"/>
          </w:tcPr>
          <w:p w14:paraId="07608B84">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基础交易合同编号</w:t>
            </w:r>
          </w:p>
        </w:tc>
        <w:tc>
          <w:tcPr>
            <w:tcW w:w="960" w:type="dxa"/>
            <w:shd w:val="clear" w:color="auto" w:fill="auto"/>
            <w:vAlign w:val="center"/>
          </w:tcPr>
          <w:p w14:paraId="029DF8AB">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字符串</w:t>
            </w:r>
          </w:p>
        </w:tc>
        <w:tc>
          <w:tcPr>
            <w:tcW w:w="3256" w:type="dxa"/>
            <w:shd w:val="clear" w:color="auto" w:fill="auto"/>
            <w:vAlign w:val="center"/>
          </w:tcPr>
          <w:p w14:paraId="02116AEE">
            <w:pPr>
              <w:keepNext w:val="0"/>
              <w:keepLines w:val="0"/>
              <w:widowControl/>
              <w:suppressLineNumbers w:val="0"/>
              <w:spacing w:line="240" w:lineRule="auto"/>
              <w:jc w:val="left"/>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发票关联的合同编码（</w:t>
            </w:r>
            <w:r>
              <w:rPr>
                <w:rFonts w:hint="default" w:ascii="仿宋" w:hAnsi="仿宋" w:cs="仿宋"/>
                <w:i w:val="0"/>
                <w:iCs w:val="0"/>
                <w:color w:val="000000"/>
                <w:kern w:val="2"/>
                <w:sz w:val="21"/>
                <w:szCs w:val="21"/>
                <w:u w:val="none"/>
                <w:lang w:val="en-US" w:eastAsia="zh-CN" w:bidi="ar-SA"/>
              </w:rPr>
              <w:t>多个合同</w:t>
            </w:r>
            <w:r>
              <w:rPr>
                <w:rFonts w:hint="eastAsia" w:ascii="仿宋" w:hAnsi="仿宋" w:cs="仿宋"/>
                <w:i w:val="0"/>
                <w:iCs w:val="0"/>
                <w:color w:val="000000"/>
                <w:kern w:val="2"/>
                <w:sz w:val="21"/>
                <w:szCs w:val="21"/>
                <w:u w:val="none"/>
                <w:lang w:val="en-US" w:eastAsia="zh-CN" w:bidi="ar-SA"/>
              </w:rPr>
              <w:t>编码</w:t>
            </w:r>
            <w:r>
              <w:rPr>
                <w:rFonts w:hint="default" w:ascii="仿宋" w:hAnsi="仿宋" w:cs="仿宋"/>
                <w:i w:val="0"/>
                <w:iCs w:val="0"/>
                <w:color w:val="000000"/>
                <w:kern w:val="2"/>
                <w:sz w:val="21"/>
                <w:szCs w:val="21"/>
                <w:u w:val="none"/>
                <w:lang w:val="en-US" w:eastAsia="zh-CN" w:bidi="ar-SA"/>
              </w:rPr>
              <w:t>用</w:t>
            </w:r>
            <w:r>
              <w:rPr>
                <w:rFonts w:hint="eastAsia" w:ascii="仿宋" w:hAnsi="仿宋" w:cs="仿宋"/>
                <w:i w:val="0"/>
                <w:iCs w:val="0"/>
                <w:color w:val="000000"/>
                <w:kern w:val="2"/>
                <w:sz w:val="21"/>
                <w:szCs w:val="21"/>
                <w:u w:val="none"/>
                <w:lang w:val="en-US" w:eastAsia="zh-CN" w:bidi="ar-SA"/>
              </w:rPr>
              <w:t>英文逗号</w:t>
            </w:r>
            <w:r>
              <w:rPr>
                <w:rFonts w:hint="default" w:ascii="仿宋" w:hAnsi="仿宋" w:cs="仿宋"/>
                <w:i w:val="0"/>
                <w:iCs w:val="0"/>
                <w:color w:val="000000"/>
                <w:kern w:val="2"/>
                <w:sz w:val="21"/>
                <w:szCs w:val="21"/>
                <w:u w:val="none"/>
                <w:lang w:val="en-US" w:eastAsia="zh-CN" w:bidi="ar-SA"/>
              </w:rPr>
              <w:t>隔开</w:t>
            </w:r>
            <w:r>
              <w:rPr>
                <w:rFonts w:hint="eastAsia" w:ascii="仿宋" w:hAnsi="仿宋" w:cs="仿宋"/>
                <w:i w:val="0"/>
                <w:iCs w:val="0"/>
                <w:color w:val="000000"/>
                <w:kern w:val="2"/>
                <w:sz w:val="21"/>
                <w:szCs w:val="21"/>
                <w:u w:val="none"/>
                <w:lang w:val="en-US" w:eastAsia="zh-CN" w:bidi="ar-SA"/>
              </w:rPr>
              <w:t>）</w:t>
            </w:r>
          </w:p>
        </w:tc>
      </w:tr>
      <w:tr w14:paraId="5BB6D28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71" w:type="dxa"/>
            <w:vMerge w:val="continue"/>
            <w:vAlign w:val="center"/>
          </w:tcPr>
          <w:p w14:paraId="7539CD9F">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1188" w:type="dxa"/>
            <w:vMerge w:val="continue"/>
            <w:vAlign w:val="center"/>
          </w:tcPr>
          <w:p w14:paraId="2676CE42">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526" w:type="dxa"/>
            <w:shd w:val="clear" w:color="auto" w:fill="auto"/>
            <w:vAlign w:val="center"/>
          </w:tcPr>
          <w:p w14:paraId="6DD11E1D">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billDetailList.field9</w:t>
            </w:r>
          </w:p>
        </w:tc>
        <w:tc>
          <w:tcPr>
            <w:tcW w:w="2281" w:type="dxa"/>
            <w:shd w:val="clear" w:color="auto" w:fill="auto"/>
            <w:vAlign w:val="center"/>
          </w:tcPr>
          <w:p w14:paraId="0F77F19B">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应收账款/账单金额</w:t>
            </w:r>
          </w:p>
        </w:tc>
        <w:tc>
          <w:tcPr>
            <w:tcW w:w="960" w:type="dxa"/>
            <w:shd w:val="clear" w:color="auto" w:fill="auto"/>
            <w:vAlign w:val="center"/>
          </w:tcPr>
          <w:p w14:paraId="64E4990A">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数值</w:t>
            </w:r>
          </w:p>
        </w:tc>
        <w:tc>
          <w:tcPr>
            <w:tcW w:w="3256" w:type="dxa"/>
            <w:shd w:val="clear" w:color="auto" w:fill="auto"/>
            <w:vAlign w:val="center"/>
          </w:tcPr>
          <w:p w14:paraId="731F4064">
            <w:pPr>
              <w:keepNext w:val="0"/>
              <w:keepLines w:val="0"/>
              <w:widowControl/>
              <w:suppressLineNumbers w:val="0"/>
              <w:spacing w:line="240" w:lineRule="auto"/>
              <w:jc w:val="left"/>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融资金额（元）</w:t>
            </w:r>
          </w:p>
        </w:tc>
      </w:tr>
      <w:tr w14:paraId="218D759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71" w:type="dxa"/>
            <w:vMerge w:val="continue"/>
            <w:vAlign w:val="center"/>
          </w:tcPr>
          <w:p w14:paraId="002DCC21">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1188" w:type="dxa"/>
            <w:vMerge w:val="continue"/>
            <w:vAlign w:val="center"/>
          </w:tcPr>
          <w:p w14:paraId="55EAFB68">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526" w:type="dxa"/>
            <w:shd w:val="clear" w:color="auto" w:fill="auto"/>
            <w:vAlign w:val="center"/>
          </w:tcPr>
          <w:p w14:paraId="1906E9A2">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billDetailList.field10</w:t>
            </w:r>
          </w:p>
        </w:tc>
        <w:tc>
          <w:tcPr>
            <w:tcW w:w="2281" w:type="dxa"/>
            <w:shd w:val="clear" w:color="auto" w:fill="auto"/>
            <w:vAlign w:val="center"/>
          </w:tcPr>
          <w:p w14:paraId="6DFA7D0F">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应收账款/账单起始日</w:t>
            </w:r>
          </w:p>
        </w:tc>
        <w:tc>
          <w:tcPr>
            <w:tcW w:w="960" w:type="dxa"/>
            <w:shd w:val="clear" w:color="auto" w:fill="auto"/>
            <w:vAlign w:val="center"/>
          </w:tcPr>
          <w:p w14:paraId="35FC99EA">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日期</w:t>
            </w:r>
          </w:p>
        </w:tc>
        <w:tc>
          <w:tcPr>
            <w:tcW w:w="3256" w:type="dxa"/>
            <w:shd w:val="clear" w:color="auto" w:fill="auto"/>
            <w:vAlign w:val="center"/>
          </w:tcPr>
          <w:p w14:paraId="10BBFC03">
            <w:pPr>
              <w:keepNext w:val="0"/>
              <w:keepLines w:val="0"/>
              <w:widowControl/>
              <w:suppressLineNumbers w:val="0"/>
              <w:spacing w:line="240" w:lineRule="auto"/>
              <w:jc w:val="left"/>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链数数据的确真日期，格式：YYYY-MM-DD</w:t>
            </w:r>
          </w:p>
        </w:tc>
      </w:tr>
      <w:tr w14:paraId="5A0D33C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471" w:type="dxa"/>
            <w:vMerge w:val="continue"/>
            <w:vAlign w:val="center"/>
          </w:tcPr>
          <w:p w14:paraId="0F3F76E4">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1188" w:type="dxa"/>
            <w:vMerge w:val="continue"/>
            <w:vAlign w:val="center"/>
          </w:tcPr>
          <w:p w14:paraId="20F06E5C">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2526" w:type="dxa"/>
            <w:shd w:val="clear" w:color="auto" w:fill="auto"/>
            <w:vAlign w:val="center"/>
          </w:tcPr>
          <w:p w14:paraId="11D2DB48">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billDetailList.field11</w:t>
            </w:r>
          </w:p>
        </w:tc>
        <w:tc>
          <w:tcPr>
            <w:tcW w:w="2281" w:type="dxa"/>
            <w:shd w:val="clear" w:color="auto" w:fill="auto"/>
            <w:vAlign w:val="center"/>
          </w:tcPr>
          <w:p w14:paraId="48913AD0">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应收账款/账单到期日</w:t>
            </w:r>
          </w:p>
        </w:tc>
        <w:tc>
          <w:tcPr>
            <w:tcW w:w="960" w:type="dxa"/>
            <w:shd w:val="clear" w:color="auto" w:fill="auto"/>
            <w:vAlign w:val="center"/>
          </w:tcPr>
          <w:p w14:paraId="41BC6A11">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日期</w:t>
            </w:r>
          </w:p>
        </w:tc>
        <w:tc>
          <w:tcPr>
            <w:tcW w:w="3256" w:type="dxa"/>
            <w:shd w:val="clear" w:color="auto" w:fill="auto"/>
            <w:vAlign w:val="center"/>
          </w:tcPr>
          <w:p w14:paraId="4B1F09CD">
            <w:pPr>
              <w:keepNext w:val="0"/>
              <w:keepLines w:val="0"/>
              <w:widowControl/>
              <w:suppressLineNumbers w:val="0"/>
              <w:spacing w:line="240" w:lineRule="auto"/>
              <w:jc w:val="left"/>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融资到期日，格式：YYYY-MM-DD</w:t>
            </w:r>
          </w:p>
        </w:tc>
      </w:tr>
    </w:tbl>
    <w:p w14:paraId="52804703">
      <w:pPr>
        <w:numPr>
          <w:ilvl w:val="0"/>
          <w:numId w:val="21"/>
        </w:numPr>
        <w:ind w:left="425" w:leftChars="0" w:hanging="425" w:firstLineChars="0"/>
        <w:rPr>
          <w:rFonts w:hint="default"/>
          <w:b/>
          <w:bCs/>
          <w:lang w:val="en-US" w:eastAsia="zh-CN"/>
        </w:rPr>
      </w:pPr>
      <w:r>
        <w:rPr>
          <w:rFonts w:hint="eastAsia"/>
          <w:b/>
          <w:bCs/>
          <w:lang w:val="en-US" w:eastAsia="zh-CN"/>
        </w:rPr>
        <w:t>已签文件的展示：</w:t>
      </w:r>
    </w:p>
    <w:p w14:paraId="5A03773E">
      <w:pPr>
        <w:numPr>
          <w:ilvl w:val="0"/>
          <w:numId w:val="0"/>
        </w:numPr>
        <w:ind w:leftChars="0" w:firstLine="420" w:firstLineChars="0"/>
        <w:rPr>
          <w:rFonts w:hint="eastAsia"/>
          <w:lang w:val="en-US" w:eastAsia="zh-CN"/>
        </w:rPr>
      </w:pPr>
      <w:r>
        <w:rPr>
          <w:rFonts w:hint="eastAsia"/>
          <w:lang w:val="en-US" w:eastAsia="zh-CN"/>
        </w:rPr>
        <w:t>本期，用户融资申请提交时，通过平安银行预览的协议，在融资申请提交后，无法即时查看单签/双签版本的协议文件。在融资单放款前，平台仅展示未用章的协议文件（融资单详情页“融资资料”卡片-融资相关协议tab）；在融资单放款后，平台需要主动调用【协议查询】接口，获取所有用章后的协议文件，替换原有的未签章文件，用户方可在融资单详情页查看双签协议。</w:t>
      </w:r>
    </w:p>
    <w:p w14:paraId="3AD8090E">
      <w:pPr>
        <w:numPr>
          <w:ilvl w:val="0"/>
          <w:numId w:val="21"/>
        </w:numPr>
        <w:ind w:left="425" w:leftChars="0" w:hanging="425" w:firstLineChars="0"/>
        <w:rPr>
          <w:rFonts w:hint="eastAsia"/>
          <w:b/>
          <w:bCs/>
          <w:lang w:val="en-US" w:eastAsia="zh-CN"/>
        </w:rPr>
      </w:pPr>
      <w:r>
        <w:rPr>
          <w:rFonts w:hint="eastAsia"/>
          <w:b/>
          <w:bCs/>
          <w:lang w:val="en-US" w:eastAsia="zh-CN"/>
        </w:rPr>
        <w:t>验证码的发送对象：</w:t>
      </w:r>
    </w:p>
    <w:p w14:paraId="23EC34D2">
      <w:pPr>
        <w:numPr>
          <w:ilvl w:val="0"/>
          <w:numId w:val="0"/>
        </w:numPr>
        <w:ind w:leftChars="0" w:firstLine="420" w:firstLineChars="0"/>
        <w:rPr>
          <w:rFonts w:hint="default"/>
          <w:lang w:val="en-US" w:eastAsia="zh-CN"/>
        </w:rPr>
      </w:pPr>
      <w:r>
        <w:rPr>
          <w:rFonts w:hint="eastAsia"/>
          <w:lang w:val="en-US" w:eastAsia="zh-CN"/>
        </w:rPr>
        <w:t>验证码的发送对象默认为融资提交的操作用户，在调用【发送手机验证码】接口时，接口中需要传递“经办人手机号”，这里的经办人手机号即融资提交用户的登录手机号，同时也是验证码接收的手机号。若该经办人的信息在行方未维护/完成授权，行方接口返code=200，并返回失败原因，失败原因需要给用户进行展示。</w:t>
      </w:r>
    </w:p>
    <w:p w14:paraId="01A913F9">
      <w:pPr>
        <w:numPr>
          <w:ilvl w:val="0"/>
          <w:numId w:val="21"/>
        </w:numPr>
        <w:ind w:left="425" w:leftChars="0" w:hanging="425" w:firstLineChars="0"/>
        <w:rPr>
          <w:rFonts w:hint="eastAsia"/>
          <w:b/>
          <w:bCs/>
          <w:lang w:val="en-US" w:eastAsia="zh-CN"/>
        </w:rPr>
      </w:pPr>
      <w:r>
        <w:rPr>
          <w:rFonts w:hint="eastAsia"/>
          <w:b/>
          <w:bCs/>
          <w:lang w:val="en-US" w:eastAsia="zh-CN"/>
        </w:rPr>
        <w:t>关于验证码有效期：</w:t>
      </w:r>
    </w:p>
    <w:p w14:paraId="4EE2E0B2">
      <w:pPr>
        <w:numPr>
          <w:ilvl w:val="0"/>
          <w:numId w:val="0"/>
        </w:numPr>
        <w:ind w:firstLine="420" w:firstLineChars="0"/>
        <w:rPr>
          <w:rFonts w:hint="eastAsia"/>
          <w:lang w:val="en-US" w:eastAsia="zh-CN"/>
        </w:rPr>
      </w:pPr>
      <w:r>
        <w:rPr>
          <w:rFonts w:hint="eastAsia"/>
          <w:lang w:val="en-US" w:eastAsia="zh-CN"/>
        </w:rPr>
        <w:t>短信验证码存在120s的有效期，在调用银行【发送手机验证码】接口返回成功后开始计时，120s有效期内，显示有效期倒计时，用户无法点击“获取验证码”再次获取，倒计时结束后，再次显示“获取验证码”按钮。</w:t>
      </w:r>
    </w:p>
    <w:p w14:paraId="2A8E9BAC">
      <w:pPr>
        <w:numPr>
          <w:ilvl w:val="0"/>
          <w:numId w:val="21"/>
        </w:numPr>
        <w:ind w:left="425" w:leftChars="0" w:hanging="425" w:firstLineChars="0"/>
        <w:rPr>
          <w:rFonts w:hint="eastAsia"/>
          <w:b/>
          <w:bCs/>
          <w:lang w:val="en-US" w:eastAsia="zh-CN"/>
        </w:rPr>
      </w:pPr>
      <w:r>
        <w:rPr>
          <w:rFonts w:hint="eastAsia"/>
          <w:b/>
          <w:bCs/>
          <w:lang w:val="en-US" w:eastAsia="zh-CN"/>
        </w:rPr>
        <w:t>关于验证码验证：</w:t>
      </w:r>
    </w:p>
    <w:p w14:paraId="7105C0C6">
      <w:pPr>
        <w:numPr>
          <w:ilvl w:val="0"/>
          <w:numId w:val="0"/>
        </w:numPr>
        <w:ind w:firstLine="420" w:firstLineChars="0"/>
        <w:rPr>
          <w:rFonts w:hint="eastAsia"/>
          <w:lang w:val="en-US" w:eastAsia="zh-CN"/>
        </w:rPr>
      </w:pPr>
      <w:r>
        <w:rPr>
          <w:rFonts w:hint="eastAsia"/>
          <w:lang w:val="en-US" w:eastAsia="zh-CN"/>
        </w:rPr>
        <w:t>用户在授权认证的弹窗内，输入验证码，点击确定后，系统调用【验证码验证】的接口，并根据银行接口返回的码值给出对应的提示。若银行返回code=200，则校验通过，融资单成功提交，推送至审单审核。</w:t>
      </w:r>
    </w:p>
    <w:p w14:paraId="2AC0E2D8">
      <w:pPr>
        <w:numPr>
          <w:ilvl w:val="0"/>
          <w:numId w:val="21"/>
        </w:numPr>
        <w:ind w:left="425" w:leftChars="0" w:hanging="425" w:firstLineChars="0"/>
        <w:rPr>
          <w:rFonts w:hint="eastAsia"/>
          <w:b/>
          <w:bCs/>
          <w:lang w:val="en-US" w:eastAsia="zh-CN"/>
        </w:rPr>
      </w:pPr>
      <w:r>
        <w:rPr>
          <w:rFonts w:hint="eastAsia"/>
          <w:b/>
          <w:bCs/>
          <w:lang w:val="en-US" w:eastAsia="zh-CN"/>
        </w:rPr>
        <w:t>关于验证码验证次数控制：</w:t>
      </w:r>
    </w:p>
    <w:p w14:paraId="03DD10C8">
      <w:pPr>
        <w:rPr>
          <w:rFonts w:hint="default"/>
          <w:lang w:val="en-US" w:eastAsia="zh-CN"/>
        </w:rPr>
      </w:pPr>
      <w:r>
        <w:rPr>
          <w:rFonts w:hint="eastAsia"/>
          <w:lang w:val="en-US" w:eastAsia="zh-CN"/>
        </w:rPr>
        <w:tab/>
      </w:r>
      <w:r>
        <w:rPr>
          <w:rFonts w:hint="eastAsia"/>
          <w:lang w:val="en-US" w:eastAsia="zh-CN"/>
        </w:rPr>
        <w:t>验证码有效期内（120s倒计时未结束），用户至多可验证5次验证码，系统需要做次数控制，若有效期内（倒计时未结束）第5次验证失败，授权验证弹窗内再次点击“确定”时，无须再调用【验证码验证】接口，此时toast提示“验证次数超限，请稍后重新获取验证码”。倒计时结束后，解除该限制，用户点击确定正常调用【验证码验证】接口。</w:t>
      </w:r>
    </w:p>
    <w:p w14:paraId="7D2D0B85">
      <w:pPr>
        <w:rPr>
          <w:rFonts w:hint="eastAsia"/>
          <w:lang w:val="en-US" w:eastAsia="zh-CN"/>
        </w:rPr>
      </w:pPr>
    </w:p>
    <w:p w14:paraId="74806F06">
      <w:pPr>
        <w:pStyle w:val="5"/>
        <w:bidi w:val="0"/>
        <w:ind w:left="425" w:leftChars="0" w:hanging="425" w:firstLineChars="0"/>
        <w:rPr>
          <w:rFonts w:hint="eastAsia"/>
          <w:lang w:val="en-US" w:eastAsia="zh-CN"/>
        </w:rPr>
      </w:pPr>
      <w:r>
        <w:rPr>
          <w:rFonts w:hint="eastAsia"/>
          <w:lang w:val="en-US" w:eastAsia="zh-CN"/>
        </w:rPr>
        <w:t xml:space="preserve"> 应收账款转让通知书文件获取</w:t>
      </w:r>
    </w:p>
    <w:p w14:paraId="48791CA1">
      <w:pPr>
        <w:ind w:firstLine="420" w:firstLineChars="0"/>
        <w:rPr>
          <w:rFonts w:hint="eastAsia"/>
          <w:lang w:val="en-US" w:eastAsia="zh-CN"/>
        </w:rPr>
      </w:pPr>
      <w:r>
        <w:rPr>
          <w:rFonts w:hint="eastAsia"/>
          <w:lang w:val="en-US" w:eastAsia="zh-CN"/>
        </w:rPr>
        <w:t>本期对接平安银行，融资方用户在提交融资申请后，资金方经过AI审查无误，推送融资到银行信贷系统前，会</w:t>
      </w:r>
      <w:del w:id="28" w:author="WM" w:date="2025-03-27T17:02:28Z">
        <w:r>
          <w:rPr>
            <w:rFonts w:hint="eastAsia"/>
            <w:lang w:val="en-US" w:eastAsia="zh-CN"/>
          </w:rPr>
          <w:delText>调用【应收账款转让通知】接口，以文件流方式</w:delText>
        </w:r>
      </w:del>
      <w:r>
        <w:rPr>
          <w:rFonts w:hint="eastAsia"/>
          <w:lang w:val="en-US" w:eastAsia="zh-CN"/>
        </w:rPr>
        <w:t>推送《应收账款转让通知书》文件至平台。该文件需要发送给核心企业，因而平台须存储该文件为向核心企业发送应收账款通知所用的附件。</w:t>
      </w:r>
    </w:p>
    <w:p w14:paraId="7C63CDF0">
      <w:pPr>
        <w:ind w:firstLine="420" w:firstLineChars="0"/>
        <w:rPr>
          <w:rFonts w:hint="eastAsia"/>
          <w:lang w:val="en-US" w:eastAsia="zh-CN"/>
        </w:rPr>
      </w:pPr>
      <w:r>
        <w:rPr>
          <w:rFonts w:hint="eastAsia"/>
          <w:lang w:val="en-US" w:eastAsia="zh-CN"/>
        </w:rPr>
        <w:t>如果银行信贷审批不通过，该笔融资申请审核拒绝后，银行会再次调用【应收账款转让通知】接口，通过“通知类型”字段告知撤销应收账款转让通知书，平台可删除原存储文件（或再次推送新文件时覆盖）。</w:t>
      </w:r>
    </w:p>
    <w:p w14:paraId="5F4B45BF">
      <w:pPr>
        <w:rPr>
          <w:rFonts w:hint="eastAsia"/>
          <w:lang w:val="en-US" w:eastAsia="zh-CN"/>
        </w:rPr>
      </w:pPr>
    </w:p>
    <w:p w14:paraId="53DC56DF">
      <w:pPr>
        <w:pStyle w:val="5"/>
        <w:bidi w:val="0"/>
        <w:ind w:left="425" w:leftChars="0" w:hanging="425" w:firstLineChars="0"/>
        <w:rPr>
          <w:rFonts w:hint="eastAsia"/>
          <w:highlight w:val="yellow"/>
          <w:lang w:val="en-US" w:eastAsia="zh-CN"/>
        </w:rPr>
      </w:pPr>
      <w:r>
        <w:rPr>
          <w:rFonts w:hint="eastAsia"/>
          <w:highlight w:val="yellow"/>
          <w:lang w:val="en-US" w:eastAsia="zh-CN"/>
        </w:rPr>
        <w:t xml:space="preserve"> 回执签署交互调整</w:t>
      </w:r>
    </w:p>
    <w:p w14:paraId="14380A11">
      <w:pPr>
        <w:numPr>
          <w:ilvl w:val="0"/>
          <w:numId w:val="0"/>
        </w:numPr>
        <w:ind w:firstLine="420" w:firstLineChars="0"/>
        <w:rPr>
          <w:rFonts w:hint="eastAsia"/>
          <w:lang w:val="en-US" w:eastAsia="zh-CN"/>
        </w:rPr>
      </w:pPr>
      <w:r>
        <w:rPr>
          <w:rFonts w:hint="eastAsia"/>
          <w:lang w:val="en-US" w:eastAsia="zh-CN"/>
        </w:rPr>
        <w:t>本期，平安银行要求回执文件同样在银行端完成签署，签署的整体逻辑与融资申请提价时协议签署的逻辑稍有不同，回执签署时，考虑到核心企业信用水平较高，银行不要求进行短信验证码授权认证，仅在平台使用CFCA证书验证身份意愿即可。</w:t>
      </w:r>
    </w:p>
    <w:p w14:paraId="40B34F27">
      <w:pPr>
        <w:numPr>
          <w:ilvl w:val="0"/>
          <w:numId w:val="0"/>
        </w:numPr>
        <w:ind w:firstLine="420" w:firstLineChars="0"/>
        <w:rPr>
          <w:rFonts w:hint="eastAsia"/>
          <w:lang w:val="en-US" w:eastAsia="zh-CN"/>
        </w:rPr>
      </w:pPr>
      <w:r>
        <w:rPr>
          <w:rFonts w:hint="eastAsia"/>
          <w:lang w:val="en-US" w:eastAsia="zh-CN"/>
        </w:rPr>
        <w:t>因而，这里不调整现有的回执签署的前台交互（包括单笔签署以及批量签署），但是需要调整文件生成/获取、文件预览展示、文件签署的相关逻辑，具体如下：</w:t>
      </w:r>
    </w:p>
    <w:p w14:paraId="6BFF125E">
      <w:pPr>
        <w:numPr>
          <w:ilvl w:val="0"/>
          <w:numId w:val="22"/>
        </w:numPr>
        <w:ind w:left="420" w:leftChars="0" w:hanging="420" w:firstLineChars="0"/>
        <w:rPr>
          <w:rFonts w:hint="default"/>
          <w:lang w:val="en-US" w:eastAsia="zh-CN"/>
        </w:rPr>
      </w:pPr>
      <w:r>
        <w:rPr>
          <w:rFonts w:hint="eastAsia"/>
          <w:lang w:val="en-US" w:eastAsia="zh-CN"/>
        </w:rPr>
        <w:t>回执文件的配置/生成逻辑</w:t>
      </w:r>
    </w:p>
    <w:p w14:paraId="4CED8A4F">
      <w:pPr>
        <w:numPr>
          <w:ilvl w:val="0"/>
          <w:numId w:val="0"/>
        </w:numPr>
        <w:ind w:leftChars="0" w:firstLine="420" w:firstLineChars="0"/>
        <w:rPr>
          <w:rFonts w:hint="default"/>
          <w:lang w:val="en-US" w:eastAsia="zh-CN"/>
        </w:rPr>
      </w:pPr>
      <w:r>
        <w:rPr>
          <w:rFonts w:hint="eastAsia"/>
          <w:lang w:val="en-US" w:eastAsia="zh-CN"/>
        </w:rPr>
        <w:t>本期对接平安银行，需要调用平安银行【协议预览】接口，推送参数后获取对应文件。协议预览接口字段传值如下：</w:t>
      </w:r>
    </w:p>
    <w:tbl>
      <w:tblPr>
        <w:tblStyle w:val="28"/>
        <w:tblW w:w="0" w:type="auto"/>
        <w:jc w:val="cente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577"/>
        <w:gridCol w:w="2187"/>
        <w:gridCol w:w="608"/>
        <w:gridCol w:w="1775"/>
        <w:gridCol w:w="1123"/>
        <w:gridCol w:w="4412"/>
      </w:tblGrid>
      <w:tr w14:paraId="132CA75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0" w:type="auto"/>
            <w:shd w:val="clear" w:color="auto" w:fill="F1F1F1" w:themeFill="background1" w:themeFillShade="F2"/>
          </w:tcPr>
          <w:p w14:paraId="34B4D119">
            <w:pPr>
              <w:jc w:val="center"/>
              <w:rPr>
                <w:rFonts w:hint="eastAsia" w:ascii="仿宋" w:hAnsi="仿宋" w:eastAsia="仿宋"/>
                <w:b/>
                <w:szCs w:val="21"/>
                <w:lang w:val="en-US" w:eastAsia="zh-CN"/>
              </w:rPr>
            </w:pPr>
            <w:r>
              <w:rPr>
                <w:rFonts w:hint="eastAsia" w:ascii="仿宋" w:hAnsi="仿宋"/>
                <w:b/>
                <w:szCs w:val="21"/>
                <w:lang w:val="en-US" w:eastAsia="zh-CN"/>
              </w:rPr>
              <w:t>序号</w:t>
            </w:r>
          </w:p>
        </w:tc>
        <w:tc>
          <w:tcPr>
            <w:tcW w:w="0" w:type="auto"/>
            <w:shd w:val="clear" w:color="auto" w:fill="F1F1F1" w:themeFill="background1" w:themeFillShade="F2"/>
          </w:tcPr>
          <w:p w14:paraId="3EA45D87">
            <w:pPr>
              <w:jc w:val="center"/>
              <w:rPr>
                <w:rFonts w:hint="default" w:ascii="仿宋" w:hAnsi="仿宋" w:eastAsia="仿宋"/>
                <w:b/>
                <w:szCs w:val="21"/>
                <w:lang w:val="en-US" w:eastAsia="zh-CN"/>
              </w:rPr>
            </w:pPr>
            <w:r>
              <w:rPr>
                <w:rFonts w:hint="eastAsia" w:ascii="仿宋" w:hAnsi="仿宋"/>
                <w:b/>
                <w:szCs w:val="21"/>
                <w:lang w:val="en-US" w:eastAsia="zh-CN"/>
              </w:rPr>
              <w:t>协议名称及附件</w:t>
            </w:r>
          </w:p>
        </w:tc>
        <w:tc>
          <w:tcPr>
            <w:tcW w:w="0" w:type="auto"/>
            <w:shd w:val="clear" w:color="auto" w:fill="F1F1F1" w:themeFill="background1" w:themeFillShade="F2"/>
          </w:tcPr>
          <w:p w14:paraId="5E939630">
            <w:pPr>
              <w:jc w:val="center"/>
              <w:rPr>
                <w:rFonts w:hint="default" w:ascii="仿宋" w:hAnsi="仿宋"/>
                <w:b/>
                <w:szCs w:val="21"/>
                <w:lang w:val="en-US" w:eastAsia="zh-CN"/>
              </w:rPr>
            </w:pPr>
            <w:r>
              <w:rPr>
                <w:rFonts w:hint="eastAsia" w:ascii="仿宋" w:hAnsi="仿宋"/>
                <w:b/>
                <w:szCs w:val="21"/>
                <w:lang w:val="en-US" w:eastAsia="zh-CN"/>
              </w:rPr>
              <w:t>编号</w:t>
            </w:r>
          </w:p>
        </w:tc>
        <w:tc>
          <w:tcPr>
            <w:tcW w:w="1775" w:type="dxa"/>
            <w:shd w:val="clear" w:color="auto" w:fill="F1F1F1" w:themeFill="background1" w:themeFillShade="F2"/>
          </w:tcPr>
          <w:p w14:paraId="25B0D249">
            <w:pPr>
              <w:jc w:val="center"/>
              <w:rPr>
                <w:rFonts w:hint="default" w:ascii="仿宋" w:hAnsi="仿宋" w:eastAsia="仿宋"/>
                <w:b/>
                <w:szCs w:val="21"/>
                <w:lang w:val="en-US" w:eastAsia="zh-CN"/>
              </w:rPr>
            </w:pPr>
            <w:r>
              <w:rPr>
                <w:rFonts w:hint="eastAsia" w:ascii="仿宋" w:hAnsi="仿宋"/>
                <w:b/>
                <w:szCs w:val="21"/>
                <w:lang w:val="en-US" w:eastAsia="zh-CN"/>
              </w:rPr>
              <w:t>字段名称</w:t>
            </w:r>
          </w:p>
        </w:tc>
        <w:tc>
          <w:tcPr>
            <w:tcW w:w="1123" w:type="dxa"/>
            <w:shd w:val="clear" w:color="auto" w:fill="F1F1F1" w:themeFill="background1" w:themeFillShade="F2"/>
          </w:tcPr>
          <w:p w14:paraId="78DE7C00">
            <w:pPr>
              <w:jc w:val="center"/>
              <w:rPr>
                <w:rFonts w:hint="default" w:ascii="仿宋" w:hAnsi="仿宋"/>
                <w:b/>
                <w:szCs w:val="21"/>
                <w:shd w:val="clear" w:fill="F1F1F1" w:themeFill="background1" w:themeFillShade="F2"/>
                <w:lang w:val="en-US" w:eastAsia="zh-CN"/>
              </w:rPr>
            </w:pPr>
            <w:r>
              <w:rPr>
                <w:rFonts w:hint="eastAsia" w:ascii="仿宋" w:hAnsi="仿宋"/>
                <w:b/>
                <w:szCs w:val="21"/>
                <w:shd w:val="clear" w:fill="F1F1F1" w:themeFill="background1" w:themeFillShade="F2"/>
                <w:lang w:val="en-US" w:eastAsia="zh-CN"/>
              </w:rPr>
              <w:t>字段类型</w:t>
            </w:r>
          </w:p>
        </w:tc>
        <w:tc>
          <w:tcPr>
            <w:tcW w:w="4412" w:type="dxa"/>
            <w:shd w:val="clear" w:color="auto" w:fill="F1F1F1" w:themeFill="background1" w:themeFillShade="F2"/>
          </w:tcPr>
          <w:p w14:paraId="73F4360D">
            <w:pPr>
              <w:jc w:val="center"/>
              <w:rPr>
                <w:rFonts w:ascii="仿宋" w:hAnsi="仿宋"/>
                <w:b/>
                <w:szCs w:val="21"/>
              </w:rPr>
            </w:pPr>
            <w:r>
              <w:rPr>
                <w:rFonts w:hint="eastAsia" w:ascii="仿宋" w:hAnsi="仿宋"/>
                <w:b/>
                <w:szCs w:val="21"/>
                <w:shd w:val="clear" w:fill="F1F1F1" w:themeFill="background1" w:themeFillShade="F2"/>
                <w:lang w:val="en-US" w:eastAsia="zh-CN"/>
              </w:rPr>
              <w:t>取值</w:t>
            </w:r>
            <w:r>
              <w:rPr>
                <w:rFonts w:hint="eastAsia" w:ascii="仿宋" w:hAnsi="仿宋"/>
                <w:b/>
                <w:szCs w:val="21"/>
                <w:shd w:val="clear" w:fill="F1F1F1" w:themeFill="background1" w:themeFillShade="F2"/>
              </w:rPr>
              <w:t>说明</w:t>
            </w:r>
          </w:p>
        </w:tc>
      </w:tr>
      <w:tr w14:paraId="332FD75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0" w:type="auto"/>
            <w:vMerge w:val="restart"/>
            <w:vAlign w:val="center"/>
          </w:tcPr>
          <w:p w14:paraId="2D7814B2">
            <w:pPr>
              <w:keepNext w:val="0"/>
              <w:keepLines w:val="0"/>
              <w:widowControl/>
              <w:suppressLineNumbers w:val="0"/>
              <w:spacing w:line="240" w:lineRule="auto"/>
              <w:jc w:val="center"/>
              <w:textAlignment w:val="center"/>
              <w:rPr>
                <w:rFonts w:hint="default" w:ascii="仿宋" w:hAnsi="仿宋" w:eastAsia="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1</w:t>
            </w:r>
          </w:p>
        </w:tc>
        <w:tc>
          <w:tcPr>
            <w:tcW w:w="0" w:type="auto"/>
            <w:vMerge w:val="restart"/>
            <w:vAlign w:val="center"/>
          </w:tcPr>
          <w:p w14:paraId="74F8DA50">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应收账款转让通知书确认书</w:t>
            </w:r>
          </w:p>
          <w:p w14:paraId="2D4E4109">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default" w:ascii="仿宋" w:hAnsi="仿宋" w:cs="仿宋"/>
                <w:i w:val="0"/>
                <w:iCs w:val="0"/>
                <w:color w:val="000000"/>
                <w:kern w:val="2"/>
                <w:sz w:val="21"/>
                <w:szCs w:val="21"/>
                <w:u w:val="none"/>
                <w:lang w:val="en-US" w:eastAsia="zh-CN" w:bidi="ar-SA"/>
              </w:rPr>
              <w:object>
                <v:shape id="_x0000_i1034" o:spt="75" type="#_x0000_t75" style="height:28.35pt;width:31.4pt;" o:ole="t" filled="f" o:preferrelative="t" stroked="f" coordsize="21600,21600">
                  <v:path/>
                  <v:fill on="f" focussize="0,0"/>
                  <v:stroke on="f"/>
                  <v:imagedata r:id="rId26" o:title=""/>
                  <o:lock v:ext="edit" aspectratio="t"/>
                  <w10:wrap type="none"/>
                  <w10:anchorlock/>
                </v:shape>
                <o:OLEObject Type="Embed" ProgID="Word.Document.12" ShapeID="_x0000_i1034" DrawAspect="Icon" ObjectID="_1468075734" r:id="rId31">
                  <o:LockedField>false</o:LockedField>
                </o:OLEObject>
              </w:object>
            </w:r>
          </w:p>
        </w:tc>
        <w:tc>
          <w:tcPr>
            <w:tcW w:w="0" w:type="auto"/>
            <w:vAlign w:val="center"/>
          </w:tcPr>
          <w:p w14:paraId="0289FE0F">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24</w:t>
            </w:r>
          </w:p>
        </w:tc>
        <w:tc>
          <w:tcPr>
            <w:tcW w:w="1775" w:type="dxa"/>
            <w:vAlign w:val="center"/>
          </w:tcPr>
          <w:p w14:paraId="685726B1">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融资申请人名称</w:t>
            </w:r>
          </w:p>
        </w:tc>
        <w:tc>
          <w:tcPr>
            <w:tcW w:w="1123" w:type="dxa"/>
            <w:vAlign w:val="center"/>
          </w:tcPr>
          <w:p w14:paraId="3A02253D">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字符串</w:t>
            </w:r>
          </w:p>
        </w:tc>
        <w:tc>
          <w:tcPr>
            <w:tcW w:w="4412" w:type="dxa"/>
            <w:vAlign w:val="center"/>
          </w:tcPr>
          <w:p w14:paraId="06CF6EDF">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融资方企业名称</w:t>
            </w:r>
          </w:p>
        </w:tc>
      </w:tr>
      <w:tr w14:paraId="464457C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0" w:type="auto"/>
            <w:vMerge w:val="continue"/>
            <w:vAlign w:val="center"/>
          </w:tcPr>
          <w:p w14:paraId="3038FF15">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Merge w:val="continue"/>
            <w:vAlign w:val="center"/>
          </w:tcPr>
          <w:p w14:paraId="4BE0E85E">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Align w:val="center"/>
          </w:tcPr>
          <w:p w14:paraId="6CF9A8C9">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532</w:t>
            </w:r>
          </w:p>
        </w:tc>
        <w:tc>
          <w:tcPr>
            <w:tcW w:w="1775" w:type="dxa"/>
            <w:vAlign w:val="center"/>
          </w:tcPr>
          <w:p w14:paraId="31938E3F">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贸背合同编号</w:t>
            </w:r>
          </w:p>
        </w:tc>
        <w:tc>
          <w:tcPr>
            <w:tcW w:w="1123" w:type="dxa"/>
            <w:vAlign w:val="center"/>
          </w:tcPr>
          <w:p w14:paraId="0C0AEFAA">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字符串</w:t>
            </w:r>
          </w:p>
        </w:tc>
        <w:tc>
          <w:tcPr>
            <w:tcW w:w="4412" w:type="dxa"/>
            <w:vAlign w:val="center"/>
          </w:tcPr>
          <w:p w14:paraId="4B327455">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融资申请时添加的合同列表中合同的合同编码（</w:t>
            </w:r>
            <w:r>
              <w:rPr>
                <w:rFonts w:hint="default" w:ascii="仿宋" w:hAnsi="仿宋" w:cs="仿宋"/>
                <w:i w:val="0"/>
                <w:iCs w:val="0"/>
                <w:color w:val="000000"/>
                <w:kern w:val="2"/>
                <w:sz w:val="21"/>
                <w:szCs w:val="21"/>
                <w:u w:val="none"/>
                <w:lang w:val="en-US" w:eastAsia="zh-CN" w:bidi="ar-SA"/>
              </w:rPr>
              <w:t>多个合同</w:t>
            </w:r>
            <w:r>
              <w:rPr>
                <w:rFonts w:hint="eastAsia" w:ascii="仿宋" w:hAnsi="仿宋" w:cs="仿宋"/>
                <w:i w:val="0"/>
                <w:iCs w:val="0"/>
                <w:color w:val="000000"/>
                <w:kern w:val="2"/>
                <w:sz w:val="21"/>
                <w:szCs w:val="21"/>
                <w:u w:val="none"/>
                <w:lang w:val="en-US" w:eastAsia="zh-CN" w:bidi="ar-SA"/>
              </w:rPr>
              <w:t>编码</w:t>
            </w:r>
            <w:r>
              <w:rPr>
                <w:rFonts w:hint="default" w:ascii="仿宋" w:hAnsi="仿宋" w:cs="仿宋"/>
                <w:i w:val="0"/>
                <w:iCs w:val="0"/>
                <w:color w:val="000000"/>
                <w:kern w:val="2"/>
                <w:sz w:val="21"/>
                <w:szCs w:val="21"/>
                <w:u w:val="none"/>
                <w:lang w:val="en-US" w:eastAsia="zh-CN" w:bidi="ar-SA"/>
              </w:rPr>
              <w:t>用</w:t>
            </w:r>
            <w:r>
              <w:rPr>
                <w:rFonts w:hint="eastAsia" w:ascii="仿宋" w:hAnsi="仿宋" w:cs="仿宋"/>
                <w:i w:val="0"/>
                <w:iCs w:val="0"/>
                <w:color w:val="000000"/>
                <w:kern w:val="2"/>
                <w:sz w:val="21"/>
                <w:szCs w:val="21"/>
                <w:u w:val="none"/>
                <w:lang w:val="en-US" w:eastAsia="zh-CN" w:bidi="ar-SA"/>
              </w:rPr>
              <w:t>顿号</w:t>
            </w:r>
            <w:r>
              <w:rPr>
                <w:rFonts w:hint="default" w:ascii="仿宋" w:hAnsi="仿宋" w:cs="仿宋"/>
                <w:i w:val="0"/>
                <w:iCs w:val="0"/>
                <w:color w:val="000000"/>
                <w:kern w:val="2"/>
                <w:sz w:val="21"/>
                <w:szCs w:val="21"/>
                <w:u w:val="none"/>
                <w:lang w:val="en-US" w:eastAsia="zh-CN" w:bidi="ar-SA"/>
              </w:rPr>
              <w:t>、号隔开</w:t>
            </w:r>
            <w:r>
              <w:rPr>
                <w:rFonts w:hint="eastAsia" w:ascii="仿宋" w:hAnsi="仿宋" w:cs="仿宋"/>
                <w:i w:val="0"/>
                <w:iCs w:val="0"/>
                <w:color w:val="000000"/>
                <w:kern w:val="2"/>
                <w:sz w:val="21"/>
                <w:szCs w:val="21"/>
                <w:u w:val="none"/>
                <w:lang w:val="en-US" w:eastAsia="zh-CN" w:bidi="ar-SA"/>
              </w:rPr>
              <w:t>）</w:t>
            </w:r>
          </w:p>
        </w:tc>
      </w:tr>
      <w:tr w14:paraId="11A976F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0" w:type="auto"/>
            <w:vMerge w:val="continue"/>
            <w:vAlign w:val="center"/>
          </w:tcPr>
          <w:p w14:paraId="1A5CA429">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Merge w:val="continue"/>
            <w:vAlign w:val="center"/>
          </w:tcPr>
          <w:p w14:paraId="3989AC69">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Align w:val="center"/>
          </w:tcPr>
          <w:p w14:paraId="641AB42C">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127</w:t>
            </w:r>
          </w:p>
        </w:tc>
        <w:tc>
          <w:tcPr>
            <w:tcW w:w="1775" w:type="dxa"/>
            <w:vAlign w:val="center"/>
          </w:tcPr>
          <w:p w14:paraId="6A15AA90">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融资到期日</w:t>
            </w:r>
          </w:p>
        </w:tc>
        <w:tc>
          <w:tcPr>
            <w:tcW w:w="1123" w:type="dxa"/>
            <w:vAlign w:val="center"/>
          </w:tcPr>
          <w:p w14:paraId="4B478722">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日期</w:t>
            </w:r>
          </w:p>
        </w:tc>
        <w:tc>
          <w:tcPr>
            <w:tcW w:w="4412" w:type="dxa"/>
            <w:vAlign w:val="center"/>
          </w:tcPr>
          <w:p w14:paraId="271B2D1D">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融资到期日期</w:t>
            </w:r>
          </w:p>
        </w:tc>
      </w:tr>
      <w:tr w14:paraId="520B298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0" w:type="auto"/>
            <w:vMerge w:val="continue"/>
            <w:vAlign w:val="center"/>
          </w:tcPr>
          <w:p w14:paraId="0DDEE451">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Merge w:val="continue"/>
            <w:vAlign w:val="center"/>
          </w:tcPr>
          <w:p w14:paraId="34FF8A73">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Align w:val="center"/>
          </w:tcPr>
          <w:p w14:paraId="6FD1EFBF">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49</w:t>
            </w:r>
          </w:p>
        </w:tc>
        <w:tc>
          <w:tcPr>
            <w:tcW w:w="1775" w:type="dxa"/>
            <w:vAlign w:val="center"/>
          </w:tcPr>
          <w:p w14:paraId="0496CE1F">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应收账款金额</w:t>
            </w:r>
          </w:p>
        </w:tc>
        <w:tc>
          <w:tcPr>
            <w:tcW w:w="1123" w:type="dxa"/>
            <w:vAlign w:val="center"/>
          </w:tcPr>
          <w:p w14:paraId="70530DEA">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ins w:id="29" w:author="WM" w:date="2025-03-27T17:01:32Z">
              <w:r>
                <w:rPr>
                  <w:rFonts w:hint="eastAsia" w:ascii="仿宋" w:hAnsi="仿宋" w:cs="仿宋"/>
                  <w:i w:val="0"/>
                  <w:iCs w:val="0"/>
                  <w:color w:val="000000"/>
                  <w:kern w:val="2"/>
                  <w:sz w:val="21"/>
                  <w:szCs w:val="21"/>
                  <w:u w:val="none"/>
                  <w:lang w:val="en-US" w:eastAsia="zh-CN" w:bidi="ar-SA"/>
                </w:rPr>
                <w:t>字符串</w:t>
              </w:r>
            </w:ins>
            <w:del w:id="30" w:author="WM" w:date="2025-03-27T17:01:30Z">
              <w:r>
                <w:rPr>
                  <w:rFonts w:hint="eastAsia" w:ascii="仿宋" w:hAnsi="仿宋" w:cs="仿宋"/>
                  <w:i w:val="0"/>
                  <w:iCs w:val="0"/>
                  <w:color w:val="000000"/>
                  <w:kern w:val="2"/>
                  <w:sz w:val="21"/>
                  <w:szCs w:val="21"/>
                  <w:u w:val="none"/>
                  <w:lang w:val="en-US" w:eastAsia="zh-CN" w:bidi="ar-SA"/>
                </w:rPr>
                <w:delText>数值</w:delText>
              </w:r>
            </w:del>
          </w:p>
        </w:tc>
        <w:tc>
          <w:tcPr>
            <w:tcW w:w="4412" w:type="dxa"/>
            <w:vAlign w:val="center"/>
          </w:tcPr>
          <w:p w14:paraId="5B3F7BF6">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融资金额（元</w:t>
            </w:r>
            <w:ins w:id="31" w:author="WM" w:date="2025-03-27T17:01:26Z">
              <w:r>
                <w:rPr>
                  <w:rFonts w:hint="eastAsia" w:ascii="仿宋" w:hAnsi="仿宋" w:cs="仿宋"/>
                  <w:i w:val="0"/>
                  <w:iCs w:val="0"/>
                  <w:color w:val="000000"/>
                  <w:kern w:val="2"/>
                  <w:sz w:val="21"/>
                  <w:szCs w:val="21"/>
                  <w:u w:val="none"/>
                  <w:lang w:val="en-US" w:eastAsia="zh-CN" w:bidi="ar-SA"/>
                </w:rPr>
                <w:t>，</w:t>
              </w:r>
            </w:ins>
            <w:ins w:id="32" w:author="WM" w:date="2025-03-27T17:01:28Z">
              <w:r>
                <w:rPr>
                  <w:rFonts w:hint="eastAsia" w:ascii="仿宋" w:hAnsi="仿宋" w:cs="仿宋"/>
                  <w:i w:val="0"/>
                  <w:iCs w:val="0"/>
                  <w:color w:val="000000"/>
                  <w:kern w:val="2"/>
                  <w:sz w:val="21"/>
                  <w:szCs w:val="21"/>
                  <w:u w:val="none"/>
                  <w:lang w:val="en-US" w:eastAsia="zh-CN" w:bidi="ar-SA"/>
                </w:rPr>
                <w:t>大写</w:t>
              </w:r>
            </w:ins>
            <w:r>
              <w:rPr>
                <w:rFonts w:hint="eastAsia" w:ascii="仿宋" w:hAnsi="仿宋" w:cs="仿宋"/>
                <w:i w:val="0"/>
                <w:iCs w:val="0"/>
                <w:color w:val="000000"/>
                <w:kern w:val="2"/>
                <w:sz w:val="21"/>
                <w:szCs w:val="21"/>
                <w:u w:val="none"/>
                <w:lang w:val="en-US" w:eastAsia="zh-CN" w:bidi="ar-SA"/>
              </w:rPr>
              <w:t>）</w:t>
            </w:r>
          </w:p>
        </w:tc>
      </w:tr>
      <w:tr w14:paraId="5F682FE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jc w:val="center"/>
        </w:trPr>
        <w:tc>
          <w:tcPr>
            <w:tcW w:w="0" w:type="auto"/>
            <w:vMerge w:val="continue"/>
            <w:vAlign w:val="center"/>
          </w:tcPr>
          <w:p w14:paraId="4869D4F6">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Merge w:val="continue"/>
            <w:vAlign w:val="center"/>
          </w:tcPr>
          <w:p w14:paraId="6C34AD6E">
            <w:pPr>
              <w:keepNext w:val="0"/>
              <w:keepLines w:val="0"/>
              <w:widowControl/>
              <w:suppressLineNumbers w:val="0"/>
              <w:spacing w:line="240" w:lineRule="auto"/>
              <w:jc w:val="center"/>
              <w:textAlignment w:val="center"/>
              <w:rPr>
                <w:rFonts w:hint="eastAsia" w:ascii="仿宋" w:hAnsi="仿宋" w:cs="仿宋"/>
                <w:i w:val="0"/>
                <w:iCs w:val="0"/>
                <w:color w:val="000000"/>
                <w:kern w:val="2"/>
                <w:sz w:val="21"/>
                <w:szCs w:val="21"/>
                <w:u w:val="none"/>
                <w:lang w:val="en-US" w:eastAsia="zh-CN" w:bidi="ar-SA"/>
              </w:rPr>
            </w:pPr>
          </w:p>
        </w:tc>
        <w:tc>
          <w:tcPr>
            <w:tcW w:w="0" w:type="auto"/>
            <w:vAlign w:val="center"/>
          </w:tcPr>
          <w:p w14:paraId="183F0434">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294</w:t>
            </w:r>
          </w:p>
        </w:tc>
        <w:tc>
          <w:tcPr>
            <w:tcW w:w="1775" w:type="dxa"/>
            <w:vAlign w:val="center"/>
          </w:tcPr>
          <w:p w14:paraId="0D029316">
            <w:pPr>
              <w:keepNext w:val="0"/>
              <w:keepLines w:val="0"/>
              <w:widowControl/>
              <w:suppressLineNumbers w:val="0"/>
              <w:spacing w:line="240" w:lineRule="auto"/>
              <w:jc w:val="center"/>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确认书签订日期</w:t>
            </w:r>
          </w:p>
        </w:tc>
        <w:tc>
          <w:tcPr>
            <w:tcW w:w="1123" w:type="dxa"/>
            <w:vAlign w:val="center"/>
          </w:tcPr>
          <w:p w14:paraId="45BB6B08">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日期</w:t>
            </w:r>
          </w:p>
        </w:tc>
        <w:tc>
          <w:tcPr>
            <w:tcW w:w="4412" w:type="dxa"/>
            <w:vAlign w:val="center"/>
          </w:tcPr>
          <w:p w14:paraId="049F04C5">
            <w:pPr>
              <w:keepNext w:val="0"/>
              <w:keepLines w:val="0"/>
              <w:widowControl/>
              <w:suppressLineNumbers w:val="0"/>
              <w:spacing w:line="240" w:lineRule="auto"/>
              <w:jc w:val="left"/>
              <w:textAlignment w:val="center"/>
              <w:rPr>
                <w:rFonts w:hint="default" w:ascii="仿宋" w:hAnsi="仿宋" w:cs="仿宋"/>
                <w:i w:val="0"/>
                <w:iCs w:val="0"/>
                <w:color w:val="000000"/>
                <w:kern w:val="2"/>
                <w:sz w:val="21"/>
                <w:szCs w:val="21"/>
                <w:u w:val="none"/>
                <w:lang w:val="en-US" w:eastAsia="zh-CN" w:bidi="ar-SA"/>
              </w:rPr>
            </w:pPr>
            <w:r>
              <w:rPr>
                <w:rFonts w:hint="eastAsia" w:ascii="仿宋" w:hAnsi="仿宋" w:cs="仿宋"/>
                <w:i w:val="0"/>
                <w:iCs w:val="0"/>
                <w:color w:val="000000"/>
                <w:kern w:val="2"/>
                <w:sz w:val="21"/>
                <w:szCs w:val="21"/>
                <w:u w:val="none"/>
                <w:lang w:val="en-US" w:eastAsia="zh-CN" w:bidi="ar-SA"/>
              </w:rPr>
              <w:t>确认书（回执）的签署日期</w:t>
            </w:r>
          </w:p>
        </w:tc>
      </w:tr>
    </w:tbl>
    <w:p w14:paraId="025776B2">
      <w:pPr>
        <w:numPr>
          <w:ilvl w:val="0"/>
          <w:numId w:val="22"/>
        </w:numPr>
        <w:ind w:left="420" w:leftChars="0" w:hanging="420" w:firstLineChars="0"/>
        <w:rPr>
          <w:rFonts w:hint="eastAsia"/>
          <w:lang w:val="en-US" w:eastAsia="zh-CN"/>
        </w:rPr>
      </w:pPr>
      <w:r>
        <w:rPr>
          <w:rFonts w:hint="eastAsia"/>
          <w:lang w:val="en-US" w:eastAsia="zh-CN"/>
        </w:rPr>
        <w:t>回执签署时文件预览展示逻辑</w:t>
      </w:r>
    </w:p>
    <w:p w14:paraId="5EB950F1">
      <w:pPr>
        <w:numPr>
          <w:ilvl w:val="0"/>
          <w:numId w:val="0"/>
        </w:numPr>
        <w:ind w:leftChars="0" w:firstLine="420" w:firstLineChars="0"/>
        <w:rPr>
          <w:rFonts w:hint="eastAsia"/>
          <w:lang w:val="en-US" w:eastAsia="zh-CN"/>
        </w:rPr>
      </w:pPr>
      <w:r>
        <w:rPr>
          <w:rFonts w:hint="eastAsia"/>
          <w:lang w:val="en-US" w:eastAsia="zh-CN"/>
        </w:rPr>
        <w:t>本期，回执签署的前台交互不变：</w:t>
      </w:r>
    </w:p>
    <w:p w14:paraId="6E9D94A7">
      <w:pPr>
        <w:numPr>
          <w:ilvl w:val="0"/>
          <w:numId w:val="23"/>
        </w:numPr>
        <w:ind w:left="845" w:leftChars="0" w:hanging="425" w:firstLineChars="0"/>
        <w:rPr>
          <w:rFonts w:hint="default"/>
          <w:lang w:val="en-US" w:eastAsia="zh-CN"/>
        </w:rPr>
      </w:pPr>
      <w:r>
        <w:rPr>
          <w:rFonts w:hint="eastAsia"/>
          <w:lang w:val="en-US" w:eastAsia="zh-CN"/>
        </w:rPr>
        <w:t>用户在回执签署列表内，点击签署回执，此时判断回执是否为“云链平台签署”：</w:t>
      </w:r>
    </w:p>
    <w:p w14:paraId="7B6A8A03">
      <w:pPr>
        <w:numPr>
          <w:ilvl w:val="1"/>
          <w:numId w:val="23"/>
        </w:numPr>
        <w:ind w:left="1260" w:leftChars="0" w:hanging="420" w:firstLineChars="0"/>
        <w:rPr>
          <w:rFonts w:hint="default"/>
          <w:lang w:val="en-US" w:eastAsia="zh-CN"/>
        </w:rPr>
      </w:pPr>
      <w:r>
        <w:rPr>
          <w:rFonts w:hint="eastAsia"/>
          <w:lang w:val="en-US" w:eastAsia="zh-CN"/>
        </w:rPr>
        <w:t>若为云链平台签署，则预览展示模板服务生成的模板编号对应的文件；</w:t>
      </w:r>
    </w:p>
    <w:p w14:paraId="355D21DF">
      <w:pPr>
        <w:numPr>
          <w:ilvl w:val="1"/>
          <w:numId w:val="23"/>
        </w:numPr>
        <w:ind w:left="1260" w:leftChars="0" w:hanging="420" w:firstLineChars="0"/>
        <w:rPr>
          <w:rFonts w:hint="default"/>
          <w:lang w:val="en-US" w:eastAsia="zh-CN"/>
        </w:rPr>
      </w:pPr>
      <w:r>
        <w:rPr>
          <w:rFonts w:hint="eastAsia"/>
          <w:lang w:val="en-US" w:eastAsia="zh-CN"/>
        </w:rPr>
        <w:t>若为银行平台签署，则预览展示接口返回的文件。</w:t>
      </w:r>
    </w:p>
    <w:p w14:paraId="24D16EA9">
      <w:pPr>
        <w:numPr>
          <w:ilvl w:val="0"/>
          <w:numId w:val="0"/>
        </w:numPr>
        <w:ind w:leftChars="0" w:firstLine="420" w:firstLineChars="0"/>
      </w:pPr>
      <w:r>
        <w:drawing>
          <wp:inline distT="0" distB="0" distL="114300" distR="114300">
            <wp:extent cx="4679950" cy="3202940"/>
            <wp:effectExtent l="0" t="0" r="6350" b="10160"/>
            <wp:docPr id="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2"/>
                    <pic:cNvPicPr>
                      <a:picLocks noChangeAspect="1"/>
                    </pic:cNvPicPr>
                  </pic:nvPicPr>
                  <pic:blipFill>
                    <a:blip r:embed="rId32"/>
                    <a:stretch>
                      <a:fillRect/>
                    </a:stretch>
                  </pic:blipFill>
                  <pic:spPr>
                    <a:xfrm>
                      <a:off x="0" y="0"/>
                      <a:ext cx="4679950" cy="3202940"/>
                    </a:xfrm>
                    <a:prstGeom prst="rect">
                      <a:avLst/>
                    </a:prstGeom>
                    <a:noFill/>
                    <a:ln>
                      <a:noFill/>
                    </a:ln>
                  </pic:spPr>
                </pic:pic>
              </a:graphicData>
            </a:graphic>
          </wp:inline>
        </w:drawing>
      </w:r>
    </w:p>
    <w:p w14:paraId="5E23E151">
      <w:pPr>
        <w:numPr>
          <w:ilvl w:val="0"/>
          <w:numId w:val="23"/>
        </w:numPr>
        <w:ind w:left="845" w:leftChars="0" w:hanging="425" w:firstLineChars="0"/>
      </w:pPr>
      <w:r>
        <w:rPr>
          <w:rFonts w:hint="eastAsia"/>
          <w:lang w:val="en-US" w:eastAsia="zh-CN"/>
        </w:rPr>
        <w:t>用户在回执签署列表内，选中多个协议，点击批量签署，此时展示用户选中的回执文件列表，若用户在列表内点击查看回执，则在新页签内预览银行接口返回的文件。</w:t>
      </w:r>
    </w:p>
    <w:p w14:paraId="345114A8">
      <w:pPr>
        <w:numPr>
          <w:ilvl w:val="0"/>
          <w:numId w:val="0"/>
        </w:numPr>
        <w:ind w:leftChars="0" w:firstLine="420" w:firstLineChars="0"/>
      </w:pPr>
      <w:r>
        <w:drawing>
          <wp:inline distT="0" distB="0" distL="114300" distR="114300">
            <wp:extent cx="4679950" cy="3333115"/>
            <wp:effectExtent l="0" t="0" r="6350" b="6985"/>
            <wp:docPr id="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3"/>
                    <pic:cNvPicPr>
                      <a:picLocks noChangeAspect="1"/>
                    </pic:cNvPicPr>
                  </pic:nvPicPr>
                  <pic:blipFill>
                    <a:blip r:embed="rId33"/>
                    <a:stretch>
                      <a:fillRect/>
                    </a:stretch>
                  </pic:blipFill>
                  <pic:spPr>
                    <a:xfrm>
                      <a:off x="0" y="0"/>
                      <a:ext cx="4679950" cy="3333115"/>
                    </a:xfrm>
                    <a:prstGeom prst="rect">
                      <a:avLst/>
                    </a:prstGeom>
                    <a:noFill/>
                    <a:ln>
                      <a:noFill/>
                    </a:ln>
                  </pic:spPr>
                </pic:pic>
              </a:graphicData>
            </a:graphic>
          </wp:inline>
        </w:drawing>
      </w:r>
    </w:p>
    <w:p w14:paraId="5BF0201E">
      <w:pPr>
        <w:numPr>
          <w:ilvl w:val="0"/>
          <w:numId w:val="22"/>
        </w:numPr>
        <w:ind w:left="420" w:leftChars="0" w:hanging="420" w:firstLineChars="0"/>
        <w:rPr>
          <w:rFonts w:hint="eastAsia"/>
          <w:lang w:val="en-US" w:eastAsia="zh-CN"/>
        </w:rPr>
      </w:pPr>
      <w:r>
        <w:rPr>
          <w:rFonts w:hint="eastAsia"/>
          <w:lang w:val="en-US" w:eastAsia="zh-CN"/>
        </w:rPr>
        <w:t>文件签署逻辑</w:t>
      </w:r>
    </w:p>
    <w:p w14:paraId="2A83CD66">
      <w:pPr>
        <w:numPr>
          <w:ilvl w:val="0"/>
          <w:numId w:val="0"/>
        </w:numPr>
        <w:ind w:leftChars="0" w:firstLine="420" w:firstLineChars="0"/>
        <w:rPr>
          <w:rFonts w:hint="eastAsia"/>
          <w:lang w:val="en-US" w:eastAsia="zh-CN"/>
        </w:rPr>
      </w:pPr>
      <w:r>
        <w:rPr>
          <w:rFonts w:hint="eastAsia"/>
          <w:lang w:val="en-US" w:eastAsia="zh-CN"/>
        </w:rPr>
        <w:t>若回执文件在“云链平台签署”，则用户点击签署（单个&amp;批量）后，系统需要调用软证书对回执文件用章；而若回执文件在“银行平台签署”，则用户点击签署后，系统并无签署动作，融资申请推送行方后，将在行方系统内用章。</w:t>
      </w:r>
    </w:p>
    <w:p w14:paraId="5A5B91ED">
      <w:pPr>
        <w:numPr>
          <w:ilvl w:val="0"/>
          <w:numId w:val="22"/>
        </w:numPr>
        <w:ind w:left="420" w:leftChars="0" w:hanging="420" w:firstLineChars="0"/>
        <w:rPr>
          <w:rFonts w:hint="eastAsia"/>
          <w:lang w:val="en-US" w:eastAsia="zh-CN"/>
        </w:rPr>
      </w:pPr>
      <w:r>
        <w:rPr>
          <w:rFonts w:hint="eastAsia"/>
          <w:lang w:val="en-US" w:eastAsia="zh-CN"/>
        </w:rPr>
        <w:t>已签文件展示</w:t>
      </w:r>
    </w:p>
    <w:p w14:paraId="54346722">
      <w:pPr>
        <w:numPr>
          <w:ilvl w:val="0"/>
          <w:numId w:val="0"/>
        </w:numPr>
        <w:ind w:leftChars="0" w:firstLine="420" w:firstLineChars="0"/>
        <w:rPr>
          <w:rFonts w:hint="default"/>
          <w:lang w:val="en-US" w:eastAsia="zh-CN"/>
        </w:rPr>
      </w:pPr>
      <w:r>
        <w:rPr>
          <w:rFonts w:hint="eastAsia"/>
          <w:lang w:val="en-US" w:eastAsia="zh-CN"/>
        </w:rPr>
        <w:t>在“云链平台签署”的回执文件，用户签署完成后，可即时查看用章版本的文件；但在“银行平台签署”的回执文件，在融资单放款前，仅展示未用章的回执文件，在融资单放款后，平台调用协议查询接口，获取用章后的文件，用户才可点击“查看回执”查看已签回执文件。</w:t>
      </w:r>
    </w:p>
    <w:p w14:paraId="76C65BC8">
      <w:pPr>
        <w:rPr>
          <w:rFonts w:hint="eastAsia"/>
          <w:lang w:val="en-US" w:eastAsia="zh-CN"/>
        </w:rPr>
      </w:pPr>
    </w:p>
    <w:p w14:paraId="68DC1AFF">
      <w:pPr>
        <w:pStyle w:val="5"/>
        <w:bidi w:val="0"/>
        <w:ind w:left="425" w:leftChars="0" w:hanging="425" w:firstLineChars="0"/>
        <w:rPr>
          <w:rFonts w:hint="eastAsia"/>
          <w:lang w:val="en-US" w:eastAsia="zh-CN"/>
        </w:rPr>
      </w:pPr>
      <w:r>
        <w:rPr>
          <w:rFonts w:hint="eastAsia"/>
          <w:lang w:val="en-US" w:eastAsia="zh-CN"/>
        </w:rPr>
        <w:t xml:space="preserve"> 融资单状态更新逻辑</w:t>
      </w:r>
    </w:p>
    <w:p w14:paraId="33C401D2">
      <w:pPr>
        <w:numPr>
          <w:ilvl w:val="0"/>
          <w:numId w:val="0"/>
        </w:numPr>
        <w:rPr>
          <w:rFonts w:hint="default" w:ascii="仿宋" w:hAnsi="仿宋"/>
          <w:b w:val="0"/>
          <w:bCs w:val="0"/>
          <w:szCs w:val="21"/>
          <w:highlight w:val="none"/>
          <w:lang w:val="en-US" w:eastAsia="zh-CN"/>
        </w:rPr>
      </w:pPr>
      <w:r>
        <w:rPr>
          <w:rFonts w:hint="eastAsia" w:ascii="仿宋" w:hAnsi="仿宋"/>
          <w:b w:val="0"/>
          <w:bCs w:val="0"/>
          <w:szCs w:val="21"/>
          <w:highlight w:val="none"/>
          <w:lang w:val="en-US" w:eastAsia="zh-CN"/>
        </w:rPr>
        <w:t>本期，融资单的放款结果通过【融资结果通知】获取。</w:t>
      </w:r>
    </w:p>
    <w:p w14:paraId="4D2564D9">
      <w:pPr>
        <w:numPr>
          <w:ilvl w:val="0"/>
          <w:numId w:val="14"/>
        </w:numPr>
        <w:ind w:left="420" w:hanging="420"/>
        <w:rPr>
          <w:rFonts w:hint="default"/>
          <w:lang w:val="en-US" w:eastAsia="zh-CN"/>
        </w:rPr>
      </w:pPr>
      <w:r>
        <w:rPr>
          <w:rFonts w:hint="eastAsia"/>
          <w:lang w:val="en-US" w:eastAsia="zh-CN"/>
        </w:rPr>
        <w:t>银行主动调用【融资结果通知】接口：</w:t>
      </w:r>
    </w:p>
    <w:p w14:paraId="2239AB5E">
      <w:pPr>
        <w:numPr>
          <w:ilvl w:val="1"/>
          <w:numId w:val="14"/>
        </w:numPr>
        <w:ind w:left="840" w:hanging="420"/>
        <w:rPr>
          <w:rFonts w:hint="default"/>
          <w:lang w:val="en-US" w:eastAsia="zh-CN"/>
        </w:rPr>
      </w:pPr>
      <w:r>
        <w:rPr>
          <w:rFonts w:hint="eastAsia"/>
          <w:lang w:val="en-US" w:eastAsia="zh-CN"/>
        </w:rPr>
        <w:t>若接口推送的“融资处理状态”为“11-放款成功”，则更新融资单的状态为“已放款”；</w:t>
      </w:r>
    </w:p>
    <w:p w14:paraId="6C844BE8">
      <w:pPr>
        <w:numPr>
          <w:ilvl w:val="1"/>
          <w:numId w:val="14"/>
        </w:numPr>
        <w:ind w:left="840" w:hanging="420"/>
        <w:rPr>
          <w:rFonts w:hint="default" w:ascii="仿宋" w:hAnsi="仿宋"/>
          <w:b w:val="0"/>
          <w:bCs w:val="0"/>
          <w:szCs w:val="21"/>
          <w:highlight w:val="none"/>
          <w:lang w:val="en-US" w:eastAsia="zh-CN"/>
        </w:rPr>
      </w:pPr>
      <w:r>
        <w:rPr>
          <w:rFonts w:hint="eastAsia"/>
          <w:lang w:val="en-US" w:eastAsia="zh-CN"/>
        </w:rPr>
        <w:t>若接口推送的“融资处理状态”为“12-无需更新资料”或“13-需按提示更新资料”，则更新融资单的状态为“融资申请退回”。</w:t>
      </w:r>
    </w:p>
    <w:p w14:paraId="32286830">
      <w:pPr>
        <w:rPr>
          <w:rFonts w:hint="eastAsia"/>
          <w:lang w:val="en-US" w:eastAsia="zh-CN"/>
        </w:rPr>
      </w:pPr>
    </w:p>
    <w:p w14:paraId="34A22216">
      <w:pPr>
        <w:pStyle w:val="4"/>
        <w:keepNext/>
        <w:keepLines/>
        <w:pageBreakBefore w:val="0"/>
        <w:widowControl w:val="0"/>
        <w:kinsoku/>
        <w:wordWrap/>
        <w:overflowPunct/>
        <w:topLinePunct w:val="0"/>
        <w:autoSpaceDE/>
        <w:autoSpaceDN/>
        <w:bidi w:val="0"/>
        <w:adjustRightInd/>
        <w:snapToGrid/>
        <w:ind w:left="425" w:leftChars="0" w:hanging="425" w:firstLineChars="0"/>
        <w:textAlignment w:val="auto"/>
        <w:rPr>
          <w:rFonts w:hint="eastAsia"/>
        </w:rPr>
      </w:pPr>
      <w:r>
        <w:rPr>
          <w:rFonts w:hint="eastAsia"/>
          <w:lang w:val="en-US" w:eastAsia="zh-CN"/>
        </w:rPr>
        <w:t xml:space="preserve"> </w:t>
      </w:r>
      <w:bookmarkStart w:id="66" w:name="_Toc14225"/>
      <w:bookmarkStart w:id="67" w:name="_Toc989"/>
      <w:bookmarkStart w:id="68" w:name="_Toc15004"/>
      <w:r>
        <w:rPr>
          <w:rFonts w:hint="eastAsia"/>
          <w:lang w:val="en-US" w:eastAsia="zh-CN"/>
        </w:rPr>
        <w:t>还款清分相关调整</w:t>
      </w:r>
      <w:bookmarkEnd w:id="66"/>
      <w:bookmarkEnd w:id="67"/>
      <w:bookmarkEnd w:id="68"/>
    </w:p>
    <w:p w14:paraId="1FCD58AC">
      <w:pPr>
        <w:pStyle w:val="5"/>
        <w:bidi w:val="0"/>
        <w:ind w:left="425" w:leftChars="0" w:hanging="425" w:firstLineChars="0"/>
        <w:rPr>
          <w:rFonts w:hint="eastAsia"/>
          <w:lang w:val="en-US" w:eastAsia="zh-CN"/>
        </w:rPr>
      </w:pPr>
      <w:r>
        <w:rPr>
          <w:rFonts w:hint="eastAsia"/>
          <w:lang w:val="en-US" w:eastAsia="zh-CN"/>
        </w:rPr>
        <w:t xml:space="preserve"> 融资还款明细推送及还款状态更新</w:t>
      </w:r>
    </w:p>
    <w:p w14:paraId="6555C5A3">
      <w:pPr>
        <w:ind w:firstLine="420" w:firstLineChars="0"/>
        <w:rPr>
          <w:rFonts w:hint="eastAsia"/>
          <w:lang w:val="en-US" w:eastAsia="zh-CN"/>
        </w:rPr>
      </w:pPr>
      <w:r>
        <w:rPr>
          <w:rFonts w:hint="eastAsia"/>
          <w:lang w:val="en-US" w:eastAsia="zh-CN"/>
        </w:rPr>
        <w:t>本期，行方要求云链平台执行清分后，调用【付款清算流水推送】接口，将清分成功的融资单相关资金明细推送至行方，由行方通过指定的收款账户划扣。</w:t>
      </w:r>
    </w:p>
    <w:p w14:paraId="21F99F5C">
      <w:pPr>
        <w:ind w:firstLine="420" w:firstLineChars="0"/>
        <w:rPr>
          <w:rFonts w:hint="eastAsia"/>
          <w:lang w:val="en-US" w:eastAsia="zh-CN"/>
        </w:rPr>
      </w:pPr>
      <w:r>
        <w:rPr>
          <w:rFonts w:hint="eastAsia"/>
          <w:lang w:val="en-US" w:eastAsia="zh-CN"/>
        </w:rPr>
        <w:t>本期需增加定时任务，定时任务执行时间为每日11:00、15:00、17:00、20:00，执行时：</w:t>
      </w:r>
    </w:p>
    <w:p w14:paraId="1A0C02BB">
      <w:pPr>
        <w:numPr>
          <w:ilvl w:val="0"/>
          <w:numId w:val="24"/>
        </w:numPr>
        <w:ind w:left="425" w:leftChars="0" w:hanging="425" w:firstLineChars="0"/>
        <w:jc w:val="left"/>
        <w:rPr>
          <w:rFonts w:hint="default" w:ascii="仿宋" w:hAnsi="仿宋"/>
          <w:b w:val="0"/>
          <w:bCs w:val="0"/>
          <w:szCs w:val="21"/>
          <w:highlight w:val="none"/>
          <w:lang w:val="en-US" w:eastAsia="zh-CN"/>
        </w:rPr>
      </w:pPr>
      <w:r>
        <w:rPr>
          <w:rFonts w:hint="eastAsia" w:ascii="仿宋" w:hAnsi="仿宋"/>
          <w:b w:val="0"/>
          <w:bCs w:val="0"/>
          <w:szCs w:val="21"/>
          <w:highlight w:val="none"/>
          <w:lang w:val="en-US" w:eastAsia="zh-CN"/>
        </w:rPr>
        <w:t>首先，筛选出系统中同时满足以下条件的融资单：</w:t>
      </w:r>
    </w:p>
    <w:p w14:paraId="497F432B">
      <w:pPr>
        <w:numPr>
          <w:ilvl w:val="1"/>
          <w:numId w:val="24"/>
        </w:numPr>
        <w:ind w:left="840" w:leftChars="0" w:hanging="420" w:firstLineChars="0"/>
        <w:jc w:val="left"/>
        <w:rPr>
          <w:rFonts w:hint="default" w:ascii="仿宋" w:hAnsi="仿宋"/>
          <w:b w:val="0"/>
          <w:bCs w:val="0"/>
          <w:szCs w:val="21"/>
          <w:highlight w:val="none"/>
          <w:lang w:val="en-US" w:eastAsia="zh-CN"/>
        </w:rPr>
      </w:pPr>
      <w:r>
        <w:rPr>
          <w:rFonts w:hint="eastAsia" w:ascii="仿宋" w:hAnsi="仿宋"/>
          <w:b w:val="0"/>
          <w:bCs w:val="0"/>
          <w:szCs w:val="21"/>
          <w:highlight w:val="none"/>
          <w:lang w:val="en-US" w:eastAsia="zh-CN"/>
        </w:rPr>
        <w:t>融资单对应的“资方通道”为“平安银行-链数”；</w:t>
      </w:r>
    </w:p>
    <w:p w14:paraId="738A682D">
      <w:pPr>
        <w:numPr>
          <w:ilvl w:val="1"/>
          <w:numId w:val="24"/>
        </w:numPr>
        <w:ind w:left="840" w:leftChars="0" w:hanging="420" w:firstLineChars="0"/>
        <w:jc w:val="left"/>
        <w:rPr>
          <w:rFonts w:hint="default" w:ascii="仿宋" w:hAnsi="仿宋"/>
          <w:b w:val="0"/>
          <w:bCs w:val="0"/>
          <w:szCs w:val="21"/>
          <w:highlight w:val="none"/>
          <w:lang w:val="en-US" w:eastAsia="zh-CN"/>
        </w:rPr>
      </w:pPr>
      <w:r>
        <w:rPr>
          <w:rFonts w:hint="eastAsia" w:ascii="仿宋" w:hAnsi="仿宋"/>
          <w:b w:val="0"/>
          <w:bCs w:val="0"/>
          <w:szCs w:val="21"/>
          <w:highlight w:val="none"/>
          <w:lang w:val="en-US" w:eastAsia="zh-CN"/>
        </w:rPr>
        <w:t>融资单状态为“已放款”且融资单的还款状态为“待还款”或“还款推送异常”；</w:t>
      </w:r>
    </w:p>
    <w:p w14:paraId="7C345D1C">
      <w:pPr>
        <w:numPr>
          <w:ilvl w:val="1"/>
          <w:numId w:val="24"/>
        </w:numPr>
        <w:ind w:left="840" w:leftChars="0" w:hanging="420" w:firstLineChars="0"/>
        <w:jc w:val="left"/>
        <w:rPr>
          <w:rFonts w:hint="default" w:ascii="仿宋" w:hAnsi="仿宋"/>
          <w:b w:val="0"/>
          <w:bCs w:val="0"/>
          <w:szCs w:val="21"/>
          <w:highlight w:val="none"/>
          <w:lang w:val="en-US" w:eastAsia="zh-CN"/>
        </w:rPr>
      </w:pPr>
      <w:r>
        <w:rPr>
          <w:rFonts w:hint="eastAsia" w:ascii="仿宋" w:hAnsi="仿宋"/>
          <w:b w:val="0"/>
          <w:bCs w:val="0"/>
          <w:szCs w:val="21"/>
          <w:highlight w:val="none"/>
          <w:lang w:val="en-US" w:eastAsia="zh-CN"/>
        </w:rPr>
        <w:t>融资单对应的融资到期日为系统时间当日；</w:t>
      </w:r>
    </w:p>
    <w:p w14:paraId="6E667D43">
      <w:pPr>
        <w:numPr>
          <w:ilvl w:val="0"/>
          <w:numId w:val="24"/>
        </w:numPr>
        <w:ind w:left="425" w:leftChars="0" w:hanging="425" w:firstLineChars="0"/>
        <w:jc w:val="left"/>
        <w:rPr>
          <w:rFonts w:hint="default"/>
          <w:lang w:val="en-US" w:eastAsia="zh-CN"/>
        </w:rPr>
      </w:pPr>
      <w:r>
        <w:rPr>
          <w:rFonts w:hint="eastAsia" w:ascii="仿宋" w:hAnsi="仿宋"/>
          <w:b w:val="0"/>
          <w:bCs w:val="0"/>
          <w:szCs w:val="21"/>
          <w:highlight w:val="none"/>
          <w:lang w:val="en-US" w:eastAsia="zh-CN"/>
        </w:rPr>
        <w:t>然后，将上述筛选得到的融资单</w:t>
      </w:r>
      <w:r>
        <w:rPr>
          <w:rFonts w:hint="eastAsia" w:ascii="仿宋" w:hAnsi="仿宋"/>
          <w:b/>
          <w:bCs/>
          <w:szCs w:val="21"/>
          <w:highlight w:val="none"/>
          <w:em w:val="dot"/>
          <w:lang w:val="en-US" w:eastAsia="zh-CN"/>
        </w:rPr>
        <w:t>逐一</w:t>
      </w:r>
      <w:r>
        <w:rPr>
          <w:rFonts w:hint="eastAsia" w:ascii="仿宋" w:hAnsi="仿宋"/>
          <w:b w:val="0"/>
          <w:bCs w:val="0"/>
          <w:szCs w:val="21"/>
          <w:highlight w:val="none"/>
          <w:lang w:val="en-US" w:eastAsia="zh-CN"/>
        </w:rPr>
        <w:t>通过平安银行【付款清算流水推送】接口推送至银行：</w:t>
      </w:r>
    </w:p>
    <w:p w14:paraId="624A6722">
      <w:pPr>
        <w:numPr>
          <w:ilvl w:val="1"/>
          <w:numId w:val="24"/>
        </w:numPr>
        <w:ind w:left="840" w:leftChars="0" w:hanging="420" w:firstLineChars="0"/>
        <w:jc w:val="left"/>
        <w:rPr>
          <w:rFonts w:hint="default"/>
          <w:lang w:val="en-US" w:eastAsia="zh-CN"/>
        </w:rPr>
      </w:pPr>
      <w:r>
        <w:rPr>
          <w:rFonts w:hint="eastAsia" w:ascii="仿宋" w:hAnsi="仿宋"/>
          <w:b w:val="0"/>
          <w:bCs w:val="0"/>
          <w:szCs w:val="21"/>
          <w:highlight w:val="none"/>
          <w:lang w:val="en-US" w:eastAsia="zh-CN"/>
        </w:rPr>
        <w:t>若【付款清算流水推送】响应字段不</w:t>
      </w:r>
      <w:r>
        <w:rPr>
          <w:rFonts w:hint="eastAsia"/>
          <w:lang w:val="en-US" w:eastAsia="zh-CN"/>
        </w:rPr>
        <w:t>满足( code = 1 || code = 2 ) &amp;&amp; status = 3，则修改融资单的还款状态为“待还款申请”（需要在后台“还款推送异常”列表内展示，支持手动触发重推）。</w:t>
      </w:r>
    </w:p>
    <w:p w14:paraId="52B3B945">
      <w:pPr>
        <w:numPr>
          <w:ilvl w:val="1"/>
          <w:numId w:val="24"/>
        </w:numPr>
        <w:ind w:left="840" w:leftChars="0" w:hanging="420" w:firstLineChars="0"/>
        <w:jc w:val="left"/>
        <w:rPr>
          <w:rFonts w:hint="default"/>
          <w:lang w:val="en-US" w:eastAsia="zh-CN"/>
        </w:rPr>
      </w:pPr>
      <w:r>
        <w:rPr>
          <w:rFonts w:hint="eastAsia" w:ascii="仿宋" w:hAnsi="仿宋"/>
          <w:b w:val="0"/>
          <w:bCs w:val="0"/>
          <w:szCs w:val="21"/>
          <w:highlight w:val="none"/>
          <w:lang w:val="en-US" w:eastAsia="zh-CN"/>
        </w:rPr>
        <w:t>若【付款清算流水推送】响应字段</w:t>
      </w:r>
      <w:r>
        <w:rPr>
          <w:rFonts w:hint="eastAsia"/>
          <w:lang w:val="en-US" w:eastAsia="zh-CN"/>
        </w:rPr>
        <w:t>满足( code = 1 || code = 2 ) &amp;&amp; status = 3，则修改融资单的还款状态为“已还款”。</w:t>
      </w:r>
    </w:p>
    <w:p w14:paraId="4163AD77">
      <w:pPr>
        <w:ind w:firstLine="420" w:firstLineChars="0"/>
        <w:rPr>
          <w:rFonts w:hint="default" w:ascii="仿宋" w:hAnsi="仿宋"/>
          <w:szCs w:val="21"/>
          <w:lang w:val="en-US" w:eastAsia="zh-CN"/>
        </w:rPr>
      </w:pPr>
    </w:p>
    <w:p w14:paraId="36361C68">
      <w:pPr>
        <w:pStyle w:val="3"/>
        <w:bidi w:val="0"/>
        <w:ind w:left="425" w:leftChars="0" w:hanging="425" w:firstLineChars="0"/>
      </w:pPr>
      <w:r>
        <w:rPr>
          <w:rFonts w:hint="eastAsia"/>
        </w:rPr>
        <w:t xml:space="preserve"> </w:t>
      </w:r>
      <w:bookmarkStart w:id="69" w:name="_Toc20516"/>
      <w:bookmarkStart w:id="70" w:name="_Toc32268"/>
      <w:bookmarkStart w:id="71" w:name="_Toc22421"/>
      <w:bookmarkStart w:id="72" w:name="_Toc15982"/>
      <w:r>
        <w:rPr>
          <w:rFonts w:hint="eastAsia"/>
          <w:lang w:val="en-US" w:eastAsia="zh-CN"/>
        </w:rPr>
        <w:t>其他</w:t>
      </w:r>
      <w:bookmarkEnd w:id="69"/>
      <w:r>
        <w:rPr>
          <w:rFonts w:hint="eastAsia"/>
          <w:lang w:val="en-US" w:eastAsia="zh-CN"/>
        </w:rPr>
        <w:t>调整</w:t>
      </w:r>
      <w:bookmarkEnd w:id="70"/>
      <w:r>
        <w:rPr>
          <w:rFonts w:hint="eastAsia"/>
          <w:lang w:val="en-US" w:eastAsia="zh-CN"/>
        </w:rPr>
        <w:t>说明</w:t>
      </w:r>
      <w:bookmarkEnd w:id="71"/>
      <w:bookmarkEnd w:id="72"/>
    </w:p>
    <w:p w14:paraId="09F6E373">
      <w:pPr>
        <w:pStyle w:val="4"/>
        <w:keepNext/>
        <w:keepLines/>
        <w:pageBreakBefore w:val="0"/>
        <w:widowControl w:val="0"/>
        <w:kinsoku/>
        <w:wordWrap/>
        <w:overflowPunct/>
        <w:topLinePunct w:val="0"/>
        <w:autoSpaceDE/>
        <w:autoSpaceDN/>
        <w:bidi w:val="0"/>
        <w:adjustRightInd/>
        <w:snapToGrid/>
        <w:ind w:left="425" w:leftChars="0" w:hanging="425" w:firstLineChars="0"/>
        <w:textAlignment w:val="auto"/>
        <w:rPr>
          <w:rFonts w:hint="eastAsia"/>
        </w:rPr>
      </w:pPr>
      <w:r>
        <w:rPr>
          <w:rFonts w:hint="eastAsia"/>
        </w:rPr>
        <w:t xml:space="preserve"> </w:t>
      </w:r>
      <w:bookmarkStart w:id="73" w:name="_Toc13337"/>
      <w:bookmarkStart w:id="74" w:name="_Toc31880"/>
      <w:bookmarkStart w:id="75" w:name="_Toc2422"/>
      <w:r>
        <w:rPr>
          <w:rFonts w:hint="eastAsia"/>
          <w:lang w:val="en-US" w:eastAsia="zh-CN"/>
        </w:rPr>
        <w:t>新增资方通道</w:t>
      </w:r>
      <w:bookmarkEnd w:id="73"/>
      <w:bookmarkEnd w:id="74"/>
      <w:bookmarkEnd w:id="75"/>
    </w:p>
    <w:p w14:paraId="2C7462E7">
      <w:pPr>
        <w:numPr>
          <w:ilvl w:val="0"/>
          <w:numId w:val="0"/>
        </w:numPr>
        <w:ind w:leftChars="0" w:firstLine="420" w:firstLineChars="0"/>
        <w:rPr>
          <w:rFonts w:hint="eastAsia"/>
          <w:lang w:val="en-US" w:eastAsia="zh-CN"/>
        </w:rPr>
      </w:pPr>
      <w:r>
        <w:rPr>
          <w:rFonts w:hint="eastAsia" w:ascii="仿宋" w:hAnsi="仿宋"/>
          <w:szCs w:val="21"/>
          <w:lang w:val="en-US" w:eastAsia="zh-CN"/>
        </w:rPr>
        <w:t>需求上线时，需要</w:t>
      </w:r>
      <w:r>
        <w:rPr>
          <w:rFonts w:hint="eastAsia"/>
          <w:lang w:val="en-US" w:eastAsia="zh-CN"/>
        </w:rPr>
        <w:t>在资方通道管理下新增资方通道“平安银行-链数”。具体参数如下：</w:t>
      </w:r>
    </w:p>
    <w:tbl>
      <w:tblPr>
        <w:tblStyle w:val="28"/>
        <w:tblW w:w="4999" w:type="pct"/>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793"/>
        <w:gridCol w:w="1914"/>
        <w:gridCol w:w="7973"/>
      </w:tblGrid>
      <w:tr w14:paraId="7570001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371" w:type="pct"/>
            <w:shd w:val="clear" w:color="auto" w:fill="F1F1F1" w:themeFill="background1" w:themeFillShade="F2"/>
          </w:tcPr>
          <w:p w14:paraId="2030749C">
            <w:pPr>
              <w:jc w:val="center"/>
              <w:rPr>
                <w:rFonts w:ascii="仿宋" w:hAnsi="仿宋"/>
                <w:szCs w:val="21"/>
              </w:rPr>
            </w:pPr>
            <w:r>
              <w:rPr>
                <w:rFonts w:hint="eastAsia" w:ascii="仿宋" w:hAnsi="仿宋"/>
                <w:b/>
                <w:szCs w:val="21"/>
              </w:rPr>
              <w:t>序号</w:t>
            </w:r>
          </w:p>
        </w:tc>
        <w:tc>
          <w:tcPr>
            <w:tcW w:w="896" w:type="pct"/>
            <w:shd w:val="clear" w:color="auto" w:fill="F1F1F1" w:themeFill="background1" w:themeFillShade="F2"/>
          </w:tcPr>
          <w:p w14:paraId="36E49F1D">
            <w:pPr>
              <w:jc w:val="center"/>
              <w:rPr>
                <w:rFonts w:ascii="仿宋" w:hAnsi="仿宋"/>
                <w:szCs w:val="21"/>
              </w:rPr>
            </w:pPr>
            <w:r>
              <w:rPr>
                <w:rFonts w:hint="eastAsia" w:ascii="仿宋" w:hAnsi="仿宋"/>
                <w:b/>
                <w:szCs w:val="21"/>
              </w:rPr>
              <w:t>字段名</w:t>
            </w:r>
          </w:p>
        </w:tc>
        <w:tc>
          <w:tcPr>
            <w:tcW w:w="3732" w:type="pct"/>
            <w:shd w:val="clear" w:color="auto" w:fill="F1F1F1" w:themeFill="background1" w:themeFillShade="F2"/>
          </w:tcPr>
          <w:p w14:paraId="248B3A09">
            <w:pPr>
              <w:jc w:val="center"/>
              <w:rPr>
                <w:rFonts w:ascii="仿宋" w:hAnsi="仿宋"/>
                <w:szCs w:val="21"/>
              </w:rPr>
            </w:pPr>
            <w:r>
              <w:rPr>
                <w:rFonts w:hint="eastAsia" w:ascii="仿宋" w:hAnsi="仿宋"/>
                <w:b/>
                <w:szCs w:val="21"/>
                <w:lang w:val="en-US" w:eastAsia="zh-CN"/>
              </w:rPr>
              <w:t>取值</w:t>
            </w:r>
          </w:p>
        </w:tc>
      </w:tr>
      <w:tr w14:paraId="7D2C969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452" w:hRule="atLeast"/>
        </w:trPr>
        <w:tc>
          <w:tcPr>
            <w:tcW w:w="371" w:type="pct"/>
            <w:shd w:val="clear" w:color="auto" w:fill="auto"/>
          </w:tcPr>
          <w:p w14:paraId="0F90D55B">
            <w:pPr>
              <w:jc w:val="center"/>
              <w:rPr>
                <w:rFonts w:ascii="仿宋" w:hAnsi="仿宋"/>
                <w:szCs w:val="21"/>
              </w:rPr>
            </w:pPr>
            <w:r>
              <w:rPr>
                <w:rFonts w:hint="eastAsia" w:ascii="仿宋" w:hAnsi="仿宋"/>
                <w:szCs w:val="21"/>
              </w:rPr>
              <w:t>1</w:t>
            </w:r>
          </w:p>
        </w:tc>
        <w:tc>
          <w:tcPr>
            <w:tcW w:w="896" w:type="pct"/>
            <w:shd w:val="clear" w:color="auto" w:fill="auto"/>
          </w:tcPr>
          <w:p w14:paraId="5C9B2E23">
            <w:pPr>
              <w:jc w:val="center"/>
              <w:rPr>
                <w:rFonts w:hint="default" w:ascii="仿宋" w:hAnsi="仿宋" w:eastAsia="仿宋"/>
                <w:szCs w:val="21"/>
                <w:lang w:val="en-US" w:eastAsia="zh-CN"/>
              </w:rPr>
            </w:pPr>
            <w:r>
              <w:rPr>
                <w:rFonts w:hint="eastAsia" w:ascii="仿宋" w:hAnsi="仿宋"/>
                <w:szCs w:val="21"/>
                <w:lang w:val="en-US" w:eastAsia="zh-CN"/>
              </w:rPr>
              <w:t>资方通道名称</w:t>
            </w:r>
          </w:p>
        </w:tc>
        <w:tc>
          <w:tcPr>
            <w:tcW w:w="3732" w:type="pct"/>
            <w:shd w:val="clear" w:color="auto" w:fill="auto"/>
          </w:tcPr>
          <w:p w14:paraId="686D8F83">
            <w:pPr>
              <w:rPr>
                <w:rFonts w:hint="default" w:ascii="仿宋" w:hAnsi="仿宋" w:eastAsia="仿宋"/>
                <w:szCs w:val="21"/>
                <w:lang w:val="en-US" w:eastAsia="zh-CN"/>
              </w:rPr>
            </w:pPr>
            <w:r>
              <w:rPr>
                <w:rFonts w:hint="eastAsia" w:ascii="仿宋" w:hAnsi="仿宋"/>
                <w:szCs w:val="21"/>
                <w:lang w:val="en-US" w:eastAsia="zh-CN"/>
              </w:rPr>
              <w:t>平安银行-链数</w:t>
            </w:r>
          </w:p>
        </w:tc>
      </w:tr>
      <w:tr w14:paraId="0DE46B4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452" w:hRule="atLeast"/>
        </w:trPr>
        <w:tc>
          <w:tcPr>
            <w:tcW w:w="371" w:type="pct"/>
            <w:shd w:val="clear" w:color="auto" w:fill="auto"/>
          </w:tcPr>
          <w:p w14:paraId="3278608E">
            <w:pPr>
              <w:jc w:val="center"/>
              <w:rPr>
                <w:rFonts w:hint="eastAsia" w:ascii="仿宋" w:hAnsi="仿宋" w:eastAsia="仿宋"/>
                <w:szCs w:val="21"/>
                <w:lang w:val="en-US" w:eastAsia="zh-CN"/>
              </w:rPr>
            </w:pPr>
            <w:r>
              <w:rPr>
                <w:rFonts w:hint="eastAsia" w:ascii="仿宋" w:hAnsi="仿宋"/>
                <w:szCs w:val="21"/>
                <w:lang w:val="en-US" w:eastAsia="zh-CN"/>
              </w:rPr>
              <w:t>2</w:t>
            </w:r>
          </w:p>
        </w:tc>
        <w:tc>
          <w:tcPr>
            <w:tcW w:w="896" w:type="pct"/>
            <w:shd w:val="clear" w:color="auto" w:fill="auto"/>
          </w:tcPr>
          <w:p w14:paraId="5C231C80">
            <w:pPr>
              <w:jc w:val="center"/>
              <w:rPr>
                <w:rFonts w:hint="default" w:ascii="仿宋" w:hAnsi="仿宋"/>
                <w:szCs w:val="21"/>
                <w:lang w:val="en-US" w:eastAsia="zh-CN"/>
              </w:rPr>
            </w:pPr>
            <w:r>
              <w:rPr>
                <w:rFonts w:hint="eastAsia" w:ascii="仿宋" w:hAnsi="仿宋"/>
                <w:szCs w:val="21"/>
                <w:lang w:val="en-US" w:eastAsia="zh-CN"/>
              </w:rPr>
              <w:t>资方通道编号</w:t>
            </w:r>
          </w:p>
        </w:tc>
        <w:tc>
          <w:tcPr>
            <w:tcW w:w="3732" w:type="pct"/>
            <w:shd w:val="clear" w:color="auto" w:fill="auto"/>
          </w:tcPr>
          <w:p w14:paraId="1A661F6E">
            <w:pPr>
              <w:rPr>
                <w:rFonts w:hint="default" w:ascii="仿宋" w:hAnsi="仿宋"/>
                <w:szCs w:val="21"/>
                <w:lang w:val="en-US" w:eastAsia="zh-CN"/>
              </w:rPr>
            </w:pPr>
            <w:r>
              <w:rPr>
                <w:rFonts w:hint="eastAsia" w:ascii="仿宋" w:hAnsi="仿宋"/>
                <w:szCs w:val="21"/>
                <w:highlight w:val="yellow"/>
                <w:lang w:val="en-US" w:eastAsia="zh-CN"/>
              </w:rPr>
              <w:t>PA1003</w:t>
            </w:r>
          </w:p>
        </w:tc>
      </w:tr>
      <w:tr w14:paraId="4AC4FBB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452" w:hRule="atLeast"/>
        </w:trPr>
        <w:tc>
          <w:tcPr>
            <w:tcW w:w="371" w:type="pct"/>
            <w:shd w:val="clear" w:color="auto" w:fill="auto"/>
          </w:tcPr>
          <w:p w14:paraId="010541A9">
            <w:pPr>
              <w:jc w:val="center"/>
              <w:rPr>
                <w:rFonts w:hint="default" w:ascii="仿宋" w:hAnsi="仿宋"/>
                <w:szCs w:val="21"/>
                <w:lang w:val="en-US" w:eastAsia="zh-CN"/>
              </w:rPr>
            </w:pPr>
            <w:r>
              <w:rPr>
                <w:rFonts w:hint="eastAsia" w:ascii="仿宋" w:hAnsi="仿宋"/>
                <w:szCs w:val="21"/>
                <w:lang w:val="en-US" w:eastAsia="zh-CN"/>
              </w:rPr>
              <w:t>3</w:t>
            </w:r>
          </w:p>
        </w:tc>
        <w:tc>
          <w:tcPr>
            <w:tcW w:w="896" w:type="pct"/>
            <w:shd w:val="clear" w:color="auto" w:fill="auto"/>
          </w:tcPr>
          <w:p w14:paraId="41D271A4">
            <w:pPr>
              <w:jc w:val="center"/>
              <w:rPr>
                <w:rFonts w:hint="default" w:ascii="仿宋" w:hAnsi="仿宋"/>
                <w:szCs w:val="21"/>
                <w:lang w:val="en-US" w:eastAsia="zh-CN"/>
              </w:rPr>
            </w:pPr>
            <w:r>
              <w:rPr>
                <w:rFonts w:hint="eastAsia" w:ascii="仿宋" w:hAnsi="仿宋"/>
                <w:szCs w:val="21"/>
                <w:lang w:val="en-US" w:eastAsia="zh-CN"/>
              </w:rPr>
              <w:t>资方通道产品线</w:t>
            </w:r>
          </w:p>
        </w:tc>
        <w:tc>
          <w:tcPr>
            <w:tcW w:w="3732" w:type="pct"/>
            <w:shd w:val="clear" w:color="auto" w:fill="auto"/>
          </w:tcPr>
          <w:p w14:paraId="7D1497A6">
            <w:pPr>
              <w:rPr>
                <w:rFonts w:hint="default" w:ascii="仿宋" w:hAnsi="仿宋"/>
                <w:szCs w:val="21"/>
                <w:lang w:val="en-US" w:eastAsia="zh-CN"/>
              </w:rPr>
            </w:pPr>
            <w:r>
              <w:rPr>
                <w:rFonts w:hint="eastAsia" w:ascii="仿宋" w:hAnsi="仿宋"/>
                <w:szCs w:val="21"/>
                <w:lang w:val="en-US" w:eastAsia="zh-CN"/>
              </w:rPr>
              <w:t>链数</w:t>
            </w:r>
          </w:p>
        </w:tc>
      </w:tr>
      <w:tr w14:paraId="6991EAE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452" w:hRule="atLeast"/>
        </w:trPr>
        <w:tc>
          <w:tcPr>
            <w:tcW w:w="371" w:type="pct"/>
            <w:shd w:val="clear" w:color="auto" w:fill="auto"/>
          </w:tcPr>
          <w:p w14:paraId="19086283">
            <w:pPr>
              <w:jc w:val="center"/>
              <w:rPr>
                <w:rFonts w:hint="default" w:ascii="仿宋" w:hAnsi="仿宋"/>
                <w:szCs w:val="21"/>
                <w:lang w:val="en-US" w:eastAsia="zh-CN"/>
              </w:rPr>
            </w:pPr>
            <w:r>
              <w:rPr>
                <w:rFonts w:hint="eastAsia" w:ascii="仿宋" w:hAnsi="仿宋"/>
                <w:szCs w:val="21"/>
                <w:lang w:val="en-US" w:eastAsia="zh-CN"/>
              </w:rPr>
              <w:t>4</w:t>
            </w:r>
          </w:p>
        </w:tc>
        <w:tc>
          <w:tcPr>
            <w:tcW w:w="896" w:type="pct"/>
            <w:shd w:val="clear" w:color="auto" w:fill="auto"/>
          </w:tcPr>
          <w:p w14:paraId="1CF556BC">
            <w:pPr>
              <w:jc w:val="center"/>
              <w:rPr>
                <w:rFonts w:hint="default" w:ascii="仿宋" w:hAnsi="仿宋"/>
                <w:szCs w:val="21"/>
                <w:lang w:val="en-US" w:eastAsia="zh-CN"/>
              </w:rPr>
            </w:pPr>
            <w:r>
              <w:rPr>
                <w:rFonts w:hint="eastAsia" w:ascii="仿宋" w:hAnsi="仿宋"/>
                <w:szCs w:val="21"/>
                <w:lang w:val="en-US" w:eastAsia="zh-CN"/>
              </w:rPr>
              <w:t>资方通道产品类型</w:t>
            </w:r>
          </w:p>
        </w:tc>
        <w:tc>
          <w:tcPr>
            <w:tcW w:w="3732" w:type="pct"/>
            <w:shd w:val="clear" w:color="auto" w:fill="auto"/>
          </w:tcPr>
          <w:p w14:paraId="325B04D9">
            <w:pPr>
              <w:rPr>
                <w:rFonts w:hint="default" w:ascii="仿宋" w:hAnsi="仿宋"/>
                <w:szCs w:val="21"/>
                <w:lang w:val="en-US" w:eastAsia="zh-CN"/>
              </w:rPr>
            </w:pPr>
            <w:r>
              <w:rPr>
                <w:rFonts w:hint="eastAsia" w:ascii="仿宋" w:hAnsi="仿宋"/>
                <w:szCs w:val="21"/>
                <w:lang w:val="en-US" w:eastAsia="zh-CN"/>
              </w:rPr>
              <w:t>链数保理</w:t>
            </w:r>
          </w:p>
        </w:tc>
      </w:tr>
      <w:tr w14:paraId="40E1F11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452" w:hRule="atLeast"/>
        </w:trPr>
        <w:tc>
          <w:tcPr>
            <w:tcW w:w="371" w:type="pct"/>
            <w:shd w:val="clear" w:color="auto" w:fill="auto"/>
          </w:tcPr>
          <w:p w14:paraId="633AF248">
            <w:pPr>
              <w:jc w:val="center"/>
              <w:rPr>
                <w:rFonts w:hint="default" w:ascii="仿宋" w:hAnsi="仿宋"/>
                <w:szCs w:val="21"/>
                <w:lang w:val="en-US" w:eastAsia="zh-CN"/>
              </w:rPr>
            </w:pPr>
            <w:r>
              <w:rPr>
                <w:rFonts w:hint="eastAsia" w:ascii="仿宋" w:hAnsi="仿宋"/>
                <w:szCs w:val="21"/>
                <w:lang w:val="en-US" w:eastAsia="zh-CN"/>
              </w:rPr>
              <w:t>5</w:t>
            </w:r>
          </w:p>
        </w:tc>
        <w:tc>
          <w:tcPr>
            <w:tcW w:w="896" w:type="pct"/>
            <w:shd w:val="clear" w:color="auto" w:fill="auto"/>
          </w:tcPr>
          <w:p w14:paraId="07B8C88A">
            <w:pPr>
              <w:jc w:val="center"/>
              <w:rPr>
                <w:rFonts w:hint="default" w:ascii="仿宋" w:hAnsi="仿宋"/>
                <w:szCs w:val="21"/>
                <w:lang w:val="en-US" w:eastAsia="zh-CN"/>
              </w:rPr>
            </w:pPr>
            <w:r>
              <w:rPr>
                <w:rFonts w:hint="eastAsia" w:ascii="仿宋" w:hAnsi="仿宋"/>
                <w:szCs w:val="21"/>
                <w:lang w:val="en-US" w:eastAsia="zh-CN"/>
              </w:rPr>
              <w:t>银行大类</w:t>
            </w:r>
          </w:p>
        </w:tc>
        <w:tc>
          <w:tcPr>
            <w:tcW w:w="3732" w:type="pct"/>
            <w:shd w:val="clear" w:color="auto" w:fill="auto"/>
          </w:tcPr>
          <w:p w14:paraId="0025EA3B">
            <w:pPr>
              <w:rPr>
                <w:rFonts w:hint="default" w:ascii="仿宋" w:hAnsi="仿宋"/>
                <w:szCs w:val="21"/>
                <w:lang w:val="en-US" w:eastAsia="zh-CN"/>
              </w:rPr>
            </w:pPr>
            <w:r>
              <w:rPr>
                <w:rFonts w:hint="eastAsia" w:ascii="仿宋" w:hAnsi="仿宋"/>
                <w:szCs w:val="21"/>
                <w:lang w:val="en-US" w:eastAsia="zh-CN"/>
              </w:rPr>
              <w:t>平安银行</w:t>
            </w:r>
          </w:p>
        </w:tc>
      </w:tr>
      <w:tr w14:paraId="52FFE03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452" w:hRule="atLeast"/>
        </w:trPr>
        <w:tc>
          <w:tcPr>
            <w:tcW w:w="371" w:type="pct"/>
            <w:shd w:val="clear" w:color="auto" w:fill="auto"/>
          </w:tcPr>
          <w:p w14:paraId="63F15D7A">
            <w:pPr>
              <w:jc w:val="center"/>
              <w:rPr>
                <w:rFonts w:hint="default" w:ascii="仿宋" w:hAnsi="仿宋"/>
                <w:szCs w:val="21"/>
                <w:lang w:val="en-US" w:eastAsia="zh-CN"/>
              </w:rPr>
            </w:pPr>
            <w:r>
              <w:rPr>
                <w:rFonts w:hint="eastAsia" w:ascii="仿宋" w:hAnsi="仿宋"/>
                <w:szCs w:val="21"/>
                <w:lang w:val="en-US" w:eastAsia="zh-CN"/>
              </w:rPr>
              <w:t>6</w:t>
            </w:r>
          </w:p>
        </w:tc>
        <w:tc>
          <w:tcPr>
            <w:tcW w:w="896" w:type="pct"/>
            <w:shd w:val="clear" w:color="auto" w:fill="auto"/>
          </w:tcPr>
          <w:p w14:paraId="7B4FB2A2">
            <w:pPr>
              <w:jc w:val="center"/>
              <w:rPr>
                <w:rFonts w:hint="default" w:ascii="仿宋" w:hAnsi="仿宋"/>
                <w:szCs w:val="21"/>
                <w:lang w:val="en-US" w:eastAsia="zh-CN"/>
              </w:rPr>
            </w:pPr>
            <w:r>
              <w:rPr>
                <w:rFonts w:hint="eastAsia" w:ascii="仿宋" w:hAnsi="仿宋"/>
                <w:szCs w:val="21"/>
                <w:lang w:val="en-US" w:eastAsia="zh-CN"/>
              </w:rPr>
              <w:t>是否启用</w:t>
            </w:r>
          </w:p>
        </w:tc>
        <w:tc>
          <w:tcPr>
            <w:tcW w:w="3732" w:type="pct"/>
            <w:shd w:val="clear" w:color="auto" w:fill="auto"/>
          </w:tcPr>
          <w:p w14:paraId="6E3BC4AA">
            <w:pPr>
              <w:rPr>
                <w:rFonts w:hint="default" w:ascii="仿宋" w:hAnsi="仿宋"/>
                <w:szCs w:val="21"/>
                <w:lang w:val="en-US" w:eastAsia="zh-CN"/>
              </w:rPr>
            </w:pPr>
            <w:r>
              <w:rPr>
                <w:rFonts w:hint="eastAsia" w:ascii="仿宋" w:hAnsi="仿宋"/>
                <w:szCs w:val="21"/>
                <w:lang w:val="en-US" w:eastAsia="zh-CN"/>
              </w:rPr>
              <w:t>启用</w:t>
            </w:r>
          </w:p>
        </w:tc>
      </w:tr>
      <w:tr w14:paraId="11D6EAB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452" w:hRule="atLeast"/>
        </w:trPr>
        <w:tc>
          <w:tcPr>
            <w:tcW w:w="371" w:type="pct"/>
            <w:shd w:val="clear" w:color="auto" w:fill="auto"/>
          </w:tcPr>
          <w:p w14:paraId="1D17CB0C">
            <w:pPr>
              <w:jc w:val="center"/>
              <w:rPr>
                <w:rFonts w:hint="default" w:ascii="仿宋" w:hAnsi="仿宋"/>
                <w:szCs w:val="21"/>
                <w:lang w:val="en-US" w:eastAsia="zh-CN"/>
              </w:rPr>
            </w:pPr>
            <w:r>
              <w:rPr>
                <w:rFonts w:hint="eastAsia" w:ascii="仿宋" w:hAnsi="仿宋"/>
                <w:szCs w:val="21"/>
                <w:lang w:val="en-US" w:eastAsia="zh-CN"/>
              </w:rPr>
              <w:t>7</w:t>
            </w:r>
          </w:p>
        </w:tc>
        <w:tc>
          <w:tcPr>
            <w:tcW w:w="896" w:type="pct"/>
            <w:shd w:val="clear" w:color="auto" w:fill="auto"/>
          </w:tcPr>
          <w:p w14:paraId="0E5ACF5A">
            <w:pPr>
              <w:jc w:val="center"/>
              <w:rPr>
                <w:rFonts w:hint="default" w:ascii="仿宋" w:hAnsi="仿宋"/>
                <w:szCs w:val="21"/>
                <w:lang w:val="en-US" w:eastAsia="zh-CN"/>
              </w:rPr>
            </w:pPr>
            <w:r>
              <w:rPr>
                <w:rFonts w:hint="eastAsia" w:ascii="仿宋" w:hAnsi="仿宋"/>
                <w:szCs w:val="21"/>
                <w:lang w:val="en-US" w:eastAsia="zh-CN"/>
              </w:rPr>
              <w:t>备注</w:t>
            </w:r>
          </w:p>
        </w:tc>
        <w:tc>
          <w:tcPr>
            <w:tcW w:w="3732" w:type="pct"/>
            <w:shd w:val="clear" w:color="auto" w:fill="auto"/>
          </w:tcPr>
          <w:p w14:paraId="0E31399B">
            <w:pPr>
              <w:rPr>
                <w:rFonts w:hint="eastAsia" w:ascii="仿宋" w:hAnsi="仿宋"/>
                <w:szCs w:val="21"/>
                <w:lang w:val="en-US" w:eastAsia="zh-CN"/>
              </w:rPr>
            </w:pPr>
          </w:p>
        </w:tc>
      </w:tr>
    </w:tbl>
    <w:p w14:paraId="434170BA">
      <w:pPr>
        <w:ind w:firstLine="420" w:firstLineChars="0"/>
        <w:rPr>
          <w:rFonts w:hint="default"/>
          <w:lang w:val="en-US" w:eastAsia="zh-CN"/>
        </w:rPr>
      </w:pPr>
    </w:p>
    <w:p w14:paraId="6A43D46E">
      <w:pPr>
        <w:pStyle w:val="4"/>
        <w:keepNext/>
        <w:keepLines/>
        <w:pageBreakBefore w:val="0"/>
        <w:widowControl w:val="0"/>
        <w:kinsoku/>
        <w:wordWrap/>
        <w:overflowPunct/>
        <w:topLinePunct w:val="0"/>
        <w:autoSpaceDE/>
        <w:autoSpaceDN/>
        <w:bidi w:val="0"/>
        <w:adjustRightInd/>
        <w:snapToGrid/>
        <w:ind w:left="425" w:leftChars="0" w:hanging="425" w:firstLineChars="0"/>
        <w:textAlignment w:val="auto"/>
        <w:rPr>
          <w:rFonts w:hint="eastAsia"/>
        </w:rPr>
      </w:pPr>
      <w:r>
        <w:rPr>
          <w:rFonts w:hint="eastAsia"/>
        </w:rPr>
        <w:t xml:space="preserve"> </w:t>
      </w:r>
      <w:bookmarkStart w:id="76" w:name="_Toc11304"/>
      <w:r>
        <w:rPr>
          <w:rFonts w:hint="eastAsia"/>
          <w:lang w:val="en-US" w:eastAsia="zh-CN"/>
        </w:rPr>
        <w:t>还款明细推送逻辑调整</w:t>
      </w:r>
      <w:bookmarkEnd w:id="76"/>
    </w:p>
    <w:p w14:paraId="2CF36244">
      <w:pPr>
        <w:numPr>
          <w:ilvl w:val="0"/>
          <w:numId w:val="0"/>
        </w:numPr>
        <w:ind w:leftChars="0" w:firstLine="420" w:firstLineChars="0"/>
        <w:rPr>
          <w:rFonts w:hint="eastAsia"/>
          <w:lang w:val="en-US" w:eastAsia="zh-CN"/>
        </w:rPr>
      </w:pPr>
      <w:r>
        <w:rPr>
          <w:rFonts w:hint="eastAsia" w:ascii="仿宋" w:hAnsi="仿宋"/>
          <w:szCs w:val="21"/>
          <w:lang w:val="en-US" w:eastAsia="zh-CN"/>
        </w:rPr>
        <w:t>目前链数对接的银行中，邮储银行、浙商银行、平安银行、汉口银行都涉及还款明细推送的接口。本期，与业务协商后，对该部分逻辑做如下统一调整</w:t>
      </w:r>
      <w:r>
        <w:rPr>
          <w:rFonts w:hint="eastAsia"/>
          <w:lang w:val="en-US" w:eastAsia="zh-CN"/>
        </w:rPr>
        <w:t>：</w:t>
      </w:r>
    </w:p>
    <w:p w14:paraId="65ADF07D">
      <w:pPr>
        <w:numPr>
          <w:ilvl w:val="0"/>
          <w:numId w:val="25"/>
        </w:numPr>
        <w:ind w:left="425" w:leftChars="0" w:hanging="425" w:firstLineChars="0"/>
        <w:jc w:val="left"/>
        <w:rPr>
          <w:rFonts w:hint="default" w:ascii="仿宋" w:hAnsi="仿宋"/>
          <w:b w:val="0"/>
          <w:bCs w:val="0"/>
          <w:szCs w:val="21"/>
          <w:highlight w:val="none"/>
          <w:lang w:val="en-US" w:eastAsia="zh-CN"/>
        </w:rPr>
      </w:pPr>
      <w:r>
        <w:rPr>
          <w:rFonts w:hint="eastAsia" w:ascii="仿宋" w:hAnsi="仿宋"/>
          <w:b w:val="0"/>
          <w:bCs w:val="0"/>
          <w:szCs w:val="21"/>
          <w:highlight w:val="none"/>
          <w:lang w:val="en-US" w:eastAsia="zh-CN"/>
        </w:rPr>
        <w:t>还款明细推送定时任务执行时间：</w:t>
      </w:r>
    </w:p>
    <w:p w14:paraId="0D3066B9">
      <w:pPr>
        <w:numPr>
          <w:ilvl w:val="0"/>
          <w:numId w:val="0"/>
        </w:numPr>
        <w:ind w:leftChars="0" w:firstLine="420" w:firstLineChars="0"/>
        <w:jc w:val="left"/>
        <w:rPr>
          <w:rFonts w:hint="eastAsia" w:ascii="仿宋" w:hAnsi="仿宋"/>
          <w:b w:val="0"/>
          <w:bCs w:val="0"/>
          <w:szCs w:val="21"/>
          <w:highlight w:val="none"/>
          <w:lang w:val="en-US" w:eastAsia="zh-CN"/>
        </w:rPr>
      </w:pPr>
      <w:r>
        <w:rPr>
          <w:rFonts w:hint="eastAsia"/>
          <w:lang w:val="en-US" w:eastAsia="zh-CN"/>
        </w:rPr>
        <w:t>定时任务执行时间统一设定为每日11:00、15:00、17:00、20:00。定时任务执行时，筛选出</w:t>
      </w:r>
      <w:r>
        <w:rPr>
          <w:rFonts w:hint="eastAsia" w:ascii="仿宋" w:hAnsi="仿宋"/>
          <w:b w:val="0"/>
          <w:bCs w:val="0"/>
          <w:szCs w:val="21"/>
          <w:highlight w:val="none"/>
          <w:lang w:val="en-US" w:eastAsia="zh-CN"/>
        </w:rPr>
        <w:t>融资单的还款状态为“待还款”或“还款推送异常”</w:t>
      </w:r>
      <w:r>
        <w:rPr>
          <w:rStyle w:val="34"/>
          <w:rFonts w:hint="eastAsia" w:ascii="仿宋" w:hAnsi="仿宋"/>
          <w:b w:val="0"/>
          <w:bCs w:val="0"/>
          <w:szCs w:val="21"/>
          <w:highlight w:val="none"/>
          <w:lang w:val="en-US" w:eastAsia="zh-CN"/>
        </w:rPr>
        <w:footnoteReference w:id="2"/>
      </w:r>
      <w:r>
        <w:rPr>
          <w:rFonts w:hint="eastAsia" w:ascii="仿宋" w:hAnsi="仿宋"/>
          <w:b w:val="0"/>
          <w:bCs w:val="0"/>
          <w:szCs w:val="21"/>
          <w:highlight w:val="none"/>
          <w:lang w:val="en-US" w:eastAsia="zh-CN"/>
        </w:rPr>
        <w:t>（融资单的状态为“已放款”）、融资到期日为系统时间当日的对应资方通道的融资单，使用各自通道对应的接口，将当日到期的融资单明细推送至银行。</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82"/>
      </w:tblGrid>
      <w:tr w14:paraId="265A7C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682" w:type="dxa"/>
          </w:tcPr>
          <w:p w14:paraId="404428BD">
            <w:pPr>
              <w:numPr>
                <w:ilvl w:val="0"/>
                <w:numId w:val="0"/>
              </w:numPr>
              <w:ind w:leftChars="0"/>
              <w:jc w:val="left"/>
              <w:rPr>
                <w:rFonts w:hint="eastAsia"/>
                <w:vertAlign w:val="baseline"/>
                <w:lang w:val="en-US" w:eastAsia="zh-CN"/>
              </w:rPr>
            </w:pPr>
            <w:r>
              <w:rPr>
                <w:rFonts w:hint="eastAsia"/>
                <w:lang w:val="en-US" w:eastAsia="zh-CN"/>
              </w:rPr>
              <w:t>考虑到，目前链数的清分体系还未上线，本期该接口调用的触发机制设计为定时触发，后续链数清分上线后，考虑替换为由清分动作或清分结果触发。</w:t>
            </w:r>
          </w:p>
        </w:tc>
      </w:tr>
    </w:tbl>
    <w:p w14:paraId="2D829C2F">
      <w:pPr>
        <w:numPr>
          <w:ilvl w:val="0"/>
          <w:numId w:val="25"/>
        </w:numPr>
        <w:ind w:left="425" w:leftChars="0" w:hanging="425" w:firstLineChars="0"/>
        <w:jc w:val="left"/>
        <w:rPr>
          <w:rFonts w:hint="default" w:ascii="仿宋" w:hAnsi="仿宋"/>
          <w:b w:val="0"/>
          <w:bCs w:val="0"/>
          <w:szCs w:val="21"/>
          <w:highlight w:val="none"/>
          <w:lang w:val="en-US" w:eastAsia="zh-CN"/>
        </w:rPr>
      </w:pPr>
      <w:r>
        <w:rPr>
          <w:rFonts w:hint="eastAsia" w:ascii="仿宋" w:hAnsi="仿宋"/>
          <w:b w:val="0"/>
          <w:bCs w:val="0"/>
          <w:szCs w:val="21"/>
          <w:highlight w:val="none"/>
          <w:lang w:val="en-US" w:eastAsia="zh-CN"/>
        </w:rPr>
        <w:t>还款推送明细推送失败的状态变更逻辑：</w:t>
      </w:r>
    </w:p>
    <w:p w14:paraId="4A1ABCF9">
      <w:pPr>
        <w:numPr>
          <w:ilvl w:val="1"/>
          <w:numId w:val="25"/>
        </w:numPr>
        <w:ind w:left="840" w:leftChars="0" w:hanging="420" w:firstLineChars="0"/>
        <w:jc w:val="left"/>
        <w:rPr>
          <w:rFonts w:hint="default" w:ascii="仿宋" w:hAnsi="仿宋"/>
          <w:b w:val="0"/>
          <w:bCs w:val="0"/>
          <w:szCs w:val="21"/>
          <w:highlight w:val="none"/>
          <w:lang w:val="en-US" w:eastAsia="zh-CN"/>
        </w:rPr>
      </w:pPr>
      <w:r>
        <w:rPr>
          <w:rFonts w:hint="eastAsia" w:ascii="仿宋" w:hAnsi="仿宋"/>
          <w:b w:val="0"/>
          <w:bCs w:val="0"/>
          <w:szCs w:val="21"/>
          <w:highlight w:val="none"/>
          <w:lang w:val="en-US" w:eastAsia="zh-CN"/>
        </w:rPr>
        <w:t>若还款推送时发生异常，或者还款推送接口响应为失败，则需要将对应融资单的“还款状态”置为“还款推送异常”。</w:t>
      </w:r>
    </w:p>
    <w:p w14:paraId="1BB4E549">
      <w:pPr>
        <w:numPr>
          <w:ilvl w:val="1"/>
          <w:numId w:val="25"/>
        </w:numPr>
        <w:ind w:left="840" w:leftChars="0" w:hanging="420" w:firstLineChars="0"/>
        <w:jc w:val="left"/>
        <w:rPr>
          <w:rFonts w:hint="default" w:ascii="仿宋" w:hAnsi="仿宋"/>
          <w:b w:val="0"/>
          <w:bCs w:val="0"/>
          <w:szCs w:val="21"/>
          <w:highlight w:val="none"/>
          <w:lang w:val="en-US" w:eastAsia="zh-CN"/>
        </w:rPr>
      </w:pPr>
      <w:r>
        <w:rPr>
          <w:rFonts w:hint="eastAsia" w:ascii="仿宋" w:hAnsi="仿宋"/>
          <w:b w:val="0"/>
          <w:bCs w:val="0"/>
          <w:szCs w:val="21"/>
          <w:highlight w:val="none"/>
          <w:lang w:val="en-US" w:eastAsia="zh-CN"/>
        </w:rPr>
        <w:t>若还款明细推送成功，则需要根据具体资方通道的情况，将融资单的还款状态置为“</w:t>
      </w:r>
      <w:r>
        <w:rPr>
          <w:rFonts w:hint="eastAsia" w:ascii="仿宋" w:hAnsi="仿宋" w:cs="仿宋"/>
          <w:b w:val="0"/>
          <w:bCs/>
          <w:strike w:val="0"/>
          <w:dstrike w:val="0"/>
          <w:color w:val="000000"/>
          <w:sz w:val="21"/>
          <w:szCs w:val="21"/>
          <w:highlight w:val="none"/>
          <w:lang w:val="en-US" w:eastAsia="zh-CN"/>
        </w:rPr>
        <w:t>待更新还款结果</w:t>
      </w:r>
      <w:r>
        <w:rPr>
          <w:rFonts w:hint="eastAsia" w:ascii="仿宋" w:hAnsi="仿宋"/>
          <w:b w:val="0"/>
          <w:bCs w:val="0"/>
          <w:szCs w:val="21"/>
          <w:highlight w:val="none"/>
          <w:lang w:val="en-US" w:eastAsia="zh-CN"/>
        </w:rPr>
        <w:t>”或“已还款”。</w:t>
      </w:r>
    </w:p>
    <w:p w14:paraId="4C5DB767">
      <w:pPr>
        <w:numPr>
          <w:ilvl w:val="0"/>
          <w:numId w:val="25"/>
        </w:numPr>
        <w:ind w:left="425" w:leftChars="0" w:hanging="425" w:firstLineChars="0"/>
        <w:jc w:val="left"/>
        <w:rPr>
          <w:rFonts w:hint="default" w:ascii="仿宋" w:hAnsi="仿宋"/>
          <w:b w:val="0"/>
          <w:bCs w:val="0"/>
          <w:szCs w:val="21"/>
          <w:highlight w:val="none"/>
          <w:lang w:val="en-US" w:eastAsia="zh-CN"/>
        </w:rPr>
      </w:pPr>
      <w:r>
        <w:rPr>
          <w:rFonts w:hint="eastAsia" w:ascii="仿宋" w:hAnsi="仿宋"/>
          <w:b w:val="0"/>
          <w:bCs w:val="0"/>
          <w:szCs w:val="21"/>
          <w:highlight w:val="none"/>
          <w:lang w:val="en-US" w:eastAsia="zh-CN"/>
        </w:rPr>
        <w:t>还款推送失败记录的展示及手动重推机制：</w:t>
      </w:r>
    </w:p>
    <w:p w14:paraId="1E544CE4">
      <w:pPr>
        <w:numPr>
          <w:ilvl w:val="0"/>
          <w:numId w:val="0"/>
        </w:numPr>
        <w:ind w:leftChars="0" w:firstLine="420" w:firstLineChars="0"/>
        <w:jc w:val="left"/>
        <w:rPr>
          <w:rFonts w:hint="default" w:ascii="仿宋" w:hAnsi="仿宋"/>
          <w:b w:val="0"/>
          <w:bCs w:val="0"/>
          <w:szCs w:val="21"/>
          <w:highlight w:val="none"/>
          <w:lang w:val="en-US" w:eastAsia="zh-CN"/>
        </w:rPr>
      </w:pPr>
      <w:r>
        <w:rPr>
          <w:rFonts w:hint="eastAsia" w:ascii="仿宋" w:hAnsi="仿宋"/>
          <w:b w:val="0"/>
          <w:bCs w:val="0"/>
          <w:szCs w:val="21"/>
          <w:highlight w:val="none"/>
          <w:vertAlign w:val="baseline"/>
          <w:lang w:val="en-US" w:eastAsia="zh-CN"/>
        </w:rPr>
        <w:t>对于“还款推送异常”的融资数据，需要在后台“还款推送异常”列表内展示，支持用户在该列表内，点击“重新推送”手动再次调用各自资方通道的还款明细推送</w:t>
      </w:r>
      <w:r>
        <w:rPr>
          <w:rFonts w:hint="eastAsia" w:ascii="仿宋" w:hAnsi="仿宋"/>
          <w:b w:val="0"/>
          <w:bCs w:val="0"/>
          <w:szCs w:val="21"/>
          <w:highlight w:val="none"/>
          <w:lang w:val="en-US" w:eastAsia="zh-CN"/>
        </w:rPr>
        <w:t>接口将对应融资还款明细推送至行方。</w:t>
      </w:r>
    </w:p>
    <w:p w14:paraId="68A4F2AE">
      <w:pPr>
        <w:numPr>
          <w:ilvl w:val="0"/>
          <w:numId w:val="25"/>
        </w:numPr>
        <w:ind w:left="425" w:leftChars="0" w:hanging="425" w:firstLineChars="0"/>
        <w:jc w:val="left"/>
        <w:rPr>
          <w:rFonts w:hint="default" w:ascii="仿宋" w:hAnsi="仿宋"/>
          <w:b w:val="0"/>
          <w:bCs w:val="0"/>
          <w:szCs w:val="21"/>
          <w:highlight w:val="none"/>
          <w:lang w:val="en-US" w:eastAsia="zh-CN"/>
        </w:rPr>
      </w:pPr>
      <w:r>
        <w:rPr>
          <w:rFonts w:hint="eastAsia" w:ascii="仿宋" w:hAnsi="仿宋"/>
          <w:b w:val="0"/>
          <w:bCs w:val="0"/>
          <w:szCs w:val="21"/>
          <w:highlight w:val="none"/>
          <w:lang w:val="en-US" w:eastAsia="zh-CN"/>
        </w:rPr>
        <w:t>失败重推机制的设计：</w:t>
      </w:r>
    </w:p>
    <w:p w14:paraId="21C1F77E">
      <w:pPr>
        <w:numPr>
          <w:ilvl w:val="0"/>
          <w:numId w:val="0"/>
        </w:numPr>
        <w:ind w:firstLine="420" w:firstLineChars="0"/>
        <w:jc w:val="left"/>
        <w:rPr>
          <w:rFonts w:hint="default" w:ascii="仿宋" w:hAnsi="仿宋"/>
          <w:b w:val="0"/>
          <w:bCs w:val="0"/>
          <w:szCs w:val="21"/>
          <w:highlight w:val="none"/>
          <w:lang w:val="en-US" w:eastAsia="zh-CN"/>
        </w:rPr>
      </w:pPr>
      <w:r>
        <w:rPr>
          <w:rFonts w:hint="eastAsia" w:ascii="仿宋" w:hAnsi="仿宋"/>
          <w:b w:val="0"/>
          <w:bCs w:val="0"/>
          <w:szCs w:val="21"/>
          <w:highlight w:val="none"/>
          <w:lang w:val="en-US" w:eastAsia="zh-CN"/>
        </w:rPr>
        <w:t>上述定时任务中，</w:t>
      </w:r>
      <w:r>
        <w:rPr>
          <w:rFonts w:hint="eastAsia"/>
          <w:lang w:val="en-US" w:eastAsia="zh-CN"/>
        </w:rPr>
        <w:t>20:00执行的定时任务需要设计重推机制，若推送失败，系统自动重试3次。重试的逻辑可可以通过增加3个定时任务实现，增加的定时任务每5分钟后执行一次（即20:05、20:10、20:15），执行时，重新按照上述逻辑筛选出符合要求的数据推送至行方。</w:t>
      </w:r>
    </w:p>
    <w:sectPr>
      <w:footnotePr>
        <w:numFmt w:val="decimalEnclosedCircleChinese"/>
      </w:footnotePr>
      <w:pgSz w:w="11906" w:h="16838"/>
      <w:pgMar w:top="720" w:right="720" w:bottom="720" w:left="72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86"/>
    <w:family w:val="auto"/>
    <w:pitch w:val="default"/>
    <w:sig w:usb0="E0000AFF" w:usb1="00007843" w:usb2="00000001" w:usb3="00000000" w:csb0="400001BF" w:csb1="DFF70000"/>
  </w:font>
  <w:font w:name="宋体">
    <w:altName w:val="汉仪书宋二KW"/>
    <w:panose1 w:val="02010600030101010101"/>
    <w:charset w:val="50"/>
    <w:family w:val="auto"/>
    <w:pitch w:val="default"/>
    <w:sig w:usb0="00000000" w:usb1="0000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仿宋">
    <w:altName w:val="方正仿宋_GBK"/>
    <w:panose1 w:val="02010609060101010101"/>
    <w:charset w:val="86"/>
    <w:family w:val="auto"/>
    <w:pitch w:val="default"/>
    <w:sig w:usb0="00000000" w:usb1="00000000" w:usb2="00000016" w:usb3="00000000" w:csb0="00040001" w:csb1="00000000"/>
  </w:font>
  <w:font w:name="Calibri Light">
    <w:altName w:val="Helvetica Neue"/>
    <w:panose1 w:val="020F0302020204030204"/>
    <w:charset w:val="00"/>
    <w:family w:val="swiss"/>
    <w:pitch w:val="default"/>
    <w:sig w:usb0="00000000" w:usb1="00000000" w:usb2="00000009" w:usb3="00000000" w:csb0="200001FF" w:csb1="00000000"/>
  </w:font>
  <w:font w:name="Book Antiqua">
    <w:altName w:val="苹方-简"/>
    <w:panose1 w:val="02040602050305030304"/>
    <w:charset w:val="00"/>
    <w:family w:val="roman"/>
    <w:pitch w:val="default"/>
    <w:sig w:usb0="00000000" w:usb1="00000000" w:usb2="00000000" w:usb3="00000000" w:csb0="2000009F" w:csb1="DFD70000"/>
  </w:font>
  <w:font w:name="汉仪书宋二KW">
    <w:panose1 w:val="00020600040101010101"/>
    <w:charset w:val="86"/>
    <w:family w:val="auto"/>
    <w:pitch w:val="default"/>
    <w:sig w:usb0="A00002BF" w:usb1="18EF7CFA" w:usb2="00000016" w:usb3="00000000" w:csb0="00040000" w:csb1="00000000"/>
  </w:font>
  <w:font w:name="方正仿宋_GBK">
    <w:panose1 w:val="02000000000000000000"/>
    <w:charset w:val="86"/>
    <w:family w:val="auto"/>
    <w:pitch w:val="default"/>
    <w:sig w:usb0="A00002BF" w:usb1="38CF7CFA" w:usb2="00082016" w:usb3="00000000" w:csb0="00040001" w:csb1="00000000"/>
  </w:font>
  <w:font w:name="汉仪中黑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宋体-简">
    <w:panose1 w:val="02010800040101010101"/>
    <w:charset w:val="86"/>
    <w:family w:val="auto"/>
    <w:pitch w:val="default"/>
    <w:sig w:usb0="00000001" w:usb1="080F0000" w:usb2="00000000" w:usb3="00000000" w:csb0="00040000" w:csb1="00000000"/>
  </w:font>
  <w:font w:name="Kingsoft Sign">
    <w:panose1 w:val="05050102010706020507"/>
    <w:charset w:val="00"/>
    <w:family w:val="auto"/>
    <w:pitch w:val="default"/>
    <w:sig w:usb0="00000000" w:usb1="10000000" w:usb2="00000000" w:usb3="00000000" w:csb0="00000001" w:csb1="00000000"/>
  </w:font>
  <w:font w:name="苹方-简">
    <w:panose1 w:val="020B0400000000000000"/>
    <w:charset w:val="86"/>
    <w:family w:val="auto"/>
    <w:pitch w:val="default"/>
    <w:sig w:usb0="A00002FF" w:usb1="7ACFFDFB" w:usb2="00000017"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6">
    <w:p>
      <w:pPr>
        <w:spacing w:line="360" w:lineRule="auto"/>
      </w:pPr>
      <w:r>
        <w:separator/>
      </w:r>
    </w:p>
  </w:footnote>
  <w:footnote w:type="continuationSeparator" w:id="7">
    <w:p>
      <w:pPr>
        <w:spacing w:line="360" w:lineRule="auto"/>
      </w:pPr>
      <w:r>
        <w:continuationSeparator/>
      </w:r>
    </w:p>
  </w:footnote>
  <w:footnote w:id="0">
    <w:p w14:paraId="3ABE3C16">
      <w:pPr>
        <w:pStyle w:val="21"/>
        <w:snapToGrid w:val="0"/>
        <w:rPr>
          <w:rFonts w:hint="default" w:eastAsia="仿宋"/>
          <w:lang w:val="en-US" w:eastAsia="zh-CN"/>
        </w:rPr>
      </w:pPr>
      <w:r>
        <w:rPr>
          <w:rStyle w:val="34"/>
        </w:rPr>
        <w:footnoteRef/>
      </w:r>
      <w:r>
        <w:t xml:space="preserve"> </w:t>
      </w:r>
      <w:r>
        <w:rPr>
          <w:rFonts w:hint="eastAsia"/>
          <w:lang w:val="en-US" w:eastAsia="zh-CN"/>
        </w:rPr>
        <w:t>本期“回执生成方式”仅有一个选项，后续根据银行对接情况扩充下拉选项。</w:t>
      </w:r>
    </w:p>
  </w:footnote>
  <w:footnote w:id="1">
    <w:p w14:paraId="6C959695">
      <w:pPr>
        <w:pStyle w:val="21"/>
        <w:snapToGrid w:val="0"/>
        <w:rPr>
          <w:rFonts w:hint="default" w:eastAsia="仿宋"/>
          <w:lang w:val="en-US" w:eastAsia="zh-CN"/>
        </w:rPr>
      </w:pPr>
      <w:r>
        <w:rPr>
          <w:rStyle w:val="34"/>
        </w:rPr>
        <w:footnoteRef/>
      </w:r>
      <w:r>
        <w:t xml:space="preserve"> </w:t>
      </w:r>
      <w:r>
        <w:rPr>
          <w:rFonts w:hint="eastAsia"/>
          <w:lang w:val="en-US" w:eastAsia="zh-CN"/>
        </w:rPr>
        <w:t>此处须调整前端该字段显示与否的判断逻辑。</w:t>
      </w:r>
    </w:p>
  </w:footnote>
  <w:footnote w:id="2">
    <w:p w14:paraId="0C9F662A">
      <w:pPr>
        <w:pStyle w:val="21"/>
        <w:snapToGrid w:val="0"/>
        <w:rPr>
          <w:rFonts w:hint="default" w:eastAsia="仿宋"/>
          <w:lang w:val="en-US" w:eastAsia="zh-CN"/>
        </w:rPr>
      </w:pPr>
      <w:r>
        <w:rPr>
          <w:rStyle w:val="34"/>
        </w:rPr>
        <w:footnoteRef/>
      </w:r>
      <w:r>
        <w:t xml:space="preserve"> </w:t>
      </w:r>
      <w:r>
        <w:rPr>
          <w:rFonts w:hint="eastAsia"/>
          <w:lang w:eastAsia="zh-CN"/>
        </w:rPr>
        <w:t>“</w:t>
      </w:r>
      <w:r>
        <w:rPr>
          <w:rFonts w:hint="eastAsia"/>
          <w:lang w:val="en-US" w:eastAsia="zh-CN"/>
        </w:rPr>
        <w:t>还款推送异常</w:t>
      </w:r>
      <w:r>
        <w:rPr>
          <w:rFonts w:hint="eastAsia"/>
          <w:lang w:eastAsia="zh-CN"/>
        </w:rPr>
        <w:t>”</w:t>
      </w:r>
      <w:r>
        <w:rPr>
          <w:rFonts w:hint="eastAsia"/>
          <w:lang w:val="en-US" w:eastAsia="zh-CN"/>
        </w:rPr>
        <w:t>对应原“待还款申请”状态。</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DE6F11"/>
    <w:multiLevelType w:val="singleLevel"/>
    <w:tmpl w:val="8ADE6F11"/>
    <w:lvl w:ilvl="0" w:tentative="0">
      <w:start w:val="1"/>
      <w:numFmt w:val="bullet"/>
      <w:lvlText w:val=""/>
      <w:lvlJc w:val="left"/>
      <w:pPr>
        <w:ind w:left="420" w:hanging="420"/>
      </w:pPr>
      <w:rPr>
        <w:rFonts w:hint="default" w:ascii="Wingdings" w:hAnsi="Wingdings"/>
      </w:rPr>
    </w:lvl>
  </w:abstractNum>
  <w:abstractNum w:abstractNumId="1">
    <w:nsid w:val="9E341142"/>
    <w:multiLevelType w:val="singleLevel"/>
    <w:tmpl w:val="9E341142"/>
    <w:lvl w:ilvl="0" w:tentative="0">
      <w:start w:val="1"/>
      <w:numFmt w:val="bullet"/>
      <w:lvlText w:val=""/>
      <w:lvlJc w:val="left"/>
      <w:pPr>
        <w:ind w:left="420" w:hanging="420"/>
      </w:pPr>
      <w:rPr>
        <w:rFonts w:hint="default" w:ascii="Wingdings" w:hAnsi="Wingdings"/>
      </w:rPr>
    </w:lvl>
  </w:abstractNum>
  <w:abstractNum w:abstractNumId="2">
    <w:nsid w:val="BCFC2DA1"/>
    <w:multiLevelType w:val="multilevel"/>
    <w:tmpl w:val="BCFC2DA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BF114501"/>
    <w:multiLevelType w:val="singleLevel"/>
    <w:tmpl w:val="BF114501"/>
    <w:lvl w:ilvl="0" w:tentative="0">
      <w:start w:val="1"/>
      <w:numFmt w:val="decimal"/>
      <w:lvlText w:val="%1)"/>
      <w:lvlJc w:val="left"/>
      <w:pPr>
        <w:ind w:left="425" w:hanging="425"/>
      </w:pPr>
      <w:rPr>
        <w:rFonts w:hint="default"/>
      </w:rPr>
    </w:lvl>
  </w:abstractNum>
  <w:abstractNum w:abstractNumId="4">
    <w:nsid w:val="D4E59F94"/>
    <w:multiLevelType w:val="multilevel"/>
    <w:tmpl w:val="D4E59F94"/>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5">
    <w:nsid w:val="D5CC7F8A"/>
    <w:multiLevelType w:val="multilevel"/>
    <w:tmpl w:val="D5CC7F8A"/>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6">
    <w:nsid w:val="DF2D5084"/>
    <w:multiLevelType w:val="multilevel"/>
    <w:tmpl w:val="DF2D5084"/>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F44AA09E"/>
    <w:multiLevelType w:val="multilevel"/>
    <w:tmpl w:val="F44AA09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F8621149"/>
    <w:multiLevelType w:val="multilevel"/>
    <w:tmpl w:val="F8621149"/>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
    <w:nsid w:val="0D0A5DE5"/>
    <w:multiLevelType w:val="multilevel"/>
    <w:tmpl w:val="0D0A5DE5"/>
    <w:lvl w:ilvl="0" w:tentative="0">
      <w:start w:val="1"/>
      <w:numFmt w:val="decimal"/>
      <w:pStyle w:val="53"/>
      <w:lvlText w:val="1.6.1.%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1E73CB6E"/>
    <w:multiLevelType w:val="singleLevel"/>
    <w:tmpl w:val="1E73CB6E"/>
    <w:lvl w:ilvl="0" w:tentative="0">
      <w:start w:val="1"/>
      <w:numFmt w:val="bullet"/>
      <w:lvlText w:val=""/>
      <w:lvlJc w:val="left"/>
      <w:pPr>
        <w:ind w:left="420" w:hanging="420"/>
      </w:pPr>
      <w:rPr>
        <w:rFonts w:hint="default" w:ascii="Wingdings" w:hAnsi="Wingdings"/>
      </w:rPr>
    </w:lvl>
  </w:abstractNum>
  <w:abstractNum w:abstractNumId="11">
    <w:nsid w:val="24824812"/>
    <w:multiLevelType w:val="multilevel"/>
    <w:tmpl w:val="24824812"/>
    <w:lvl w:ilvl="0" w:tentative="0">
      <w:start w:val="1"/>
      <w:numFmt w:val="decimal"/>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pStyle w:val="19"/>
      <w:lvlText w:val="%4.5.1.1"/>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2">
    <w:nsid w:val="26007B2F"/>
    <w:multiLevelType w:val="multilevel"/>
    <w:tmpl w:val="26007B2F"/>
    <w:lvl w:ilvl="0" w:tentative="0">
      <w:start w:val="1"/>
      <w:numFmt w:val="decimal"/>
      <w:lvlText w:val="%1."/>
      <w:lvlJc w:val="left"/>
      <w:pPr>
        <w:tabs>
          <w:tab w:val="left" w:pos="425"/>
        </w:tabs>
        <w:ind w:left="425" w:hanging="425"/>
      </w:pPr>
      <w:rPr>
        <w:rFonts w:hint="eastAsia"/>
      </w:rPr>
    </w:lvl>
    <w:lvl w:ilvl="1" w:tentative="0">
      <w:start w:val="1"/>
      <w:numFmt w:val="decimal"/>
      <w:lvlText w:val="%1.%2."/>
      <w:lvlJc w:val="left"/>
      <w:pPr>
        <w:tabs>
          <w:tab w:val="left" w:pos="567"/>
        </w:tabs>
        <w:ind w:left="567" w:hanging="567"/>
      </w:pPr>
      <w:rPr>
        <w:rFonts w:hint="eastAsia"/>
      </w:rPr>
    </w:lvl>
    <w:lvl w:ilvl="2" w:tentative="0">
      <w:start w:val="1"/>
      <w:numFmt w:val="decimal"/>
      <w:pStyle w:val="42"/>
      <w:lvlText w:val="%1.%2.%3."/>
      <w:lvlJc w:val="left"/>
      <w:pPr>
        <w:tabs>
          <w:tab w:val="left" w:pos="851"/>
        </w:tabs>
        <w:ind w:left="851" w:hanging="709"/>
      </w:pPr>
      <w:rPr>
        <w:rFonts w:hint="eastAsia"/>
        <w:sz w:val="24"/>
        <w:szCs w:val="24"/>
      </w:rPr>
    </w:lvl>
    <w:lvl w:ilvl="3" w:tentative="0">
      <w:start w:val="1"/>
      <w:numFmt w:val="decimal"/>
      <w:lvlText w:val="%1.%2.%3.%4."/>
      <w:lvlJc w:val="left"/>
      <w:pPr>
        <w:tabs>
          <w:tab w:val="left" w:pos="993"/>
        </w:tabs>
        <w:ind w:left="993"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13">
    <w:nsid w:val="2939B631"/>
    <w:multiLevelType w:val="multilevel"/>
    <w:tmpl w:val="2939B631"/>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4">
    <w:nsid w:val="2A8F537B"/>
    <w:multiLevelType w:val="multilevel"/>
    <w:tmpl w:val="2A8F537B"/>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5">
    <w:nsid w:val="32483674"/>
    <w:multiLevelType w:val="multilevel"/>
    <w:tmpl w:val="32483674"/>
    <w:lvl w:ilvl="0" w:tentative="0">
      <w:start w:val="1"/>
      <w:numFmt w:val="decimal"/>
      <w:pStyle w:val="48"/>
      <w:lvlText w:val="%1.5.1.2"/>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4ED86651"/>
    <w:multiLevelType w:val="singleLevel"/>
    <w:tmpl w:val="4ED86651"/>
    <w:lvl w:ilvl="0" w:tentative="0">
      <w:start w:val="1"/>
      <w:numFmt w:val="decimal"/>
      <w:suff w:val="space"/>
      <w:lvlText w:val="%1）"/>
      <w:lvlJc w:val="left"/>
    </w:lvl>
  </w:abstractNum>
  <w:abstractNum w:abstractNumId="17">
    <w:nsid w:val="56234C82"/>
    <w:multiLevelType w:val="multilevel"/>
    <w:tmpl w:val="56234C82"/>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bullet"/>
      <w:pStyle w:val="20"/>
      <w:lvlText w:val=""/>
      <w:lvlJc w:val="left"/>
      <w:pPr>
        <w:ind w:left="2160" w:hanging="420"/>
      </w:pPr>
      <w:rPr>
        <w:rFonts w:hint="default" w:ascii="Wingdings" w:hAnsi="Wingdings"/>
      </w:r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8">
    <w:nsid w:val="619A2C54"/>
    <w:multiLevelType w:val="multilevel"/>
    <w:tmpl w:val="619A2C54"/>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
    <w:nsid w:val="63942564"/>
    <w:multiLevelType w:val="multilevel"/>
    <w:tmpl w:val="63942564"/>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0">
    <w:nsid w:val="6A6E1150"/>
    <w:multiLevelType w:val="multilevel"/>
    <w:tmpl w:val="6A6E1150"/>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1">
    <w:nsid w:val="6D511033"/>
    <w:multiLevelType w:val="multilevel"/>
    <w:tmpl w:val="6D511033"/>
    <w:lvl w:ilvl="0" w:tentative="0">
      <w:start w:val="1"/>
      <w:numFmt w:val="decimal"/>
      <w:pStyle w:val="50"/>
      <w:lvlText w:val="1.5.1.%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6F207A03"/>
    <w:multiLevelType w:val="multilevel"/>
    <w:tmpl w:val="6F207A03"/>
    <w:lvl w:ilvl="0" w:tentative="0">
      <w:start w:val="1"/>
      <w:numFmt w:val="decimal"/>
      <w:pStyle w:val="2"/>
      <w:lvlText w:val="第%1章"/>
      <w:lvlJc w:val="left"/>
      <w:pPr>
        <w:ind w:left="425" w:hanging="425"/>
      </w:pPr>
      <w:rPr>
        <w:rFonts w:hint="eastAsia" w:eastAsia="仿宋"/>
        <w:b/>
        <w:i w:val="0"/>
        <w:sz w:val="24"/>
      </w:rPr>
    </w:lvl>
    <w:lvl w:ilvl="1" w:tentative="0">
      <w:start w:val="1"/>
      <w:numFmt w:val="decimal"/>
      <w:pStyle w:val="3"/>
      <w:lvlText w:val="%1.%2"/>
      <w:lvlJc w:val="left"/>
      <w:pPr>
        <w:ind w:left="425" w:hanging="425"/>
      </w:pPr>
      <w:rPr>
        <w:rFonts w:hint="eastAsia" w:eastAsia="仿宋"/>
        <w:b/>
        <w:i w:val="0"/>
        <w:sz w:val="24"/>
      </w:rPr>
    </w:lvl>
    <w:lvl w:ilvl="2" w:tentative="0">
      <w:start w:val="1"/>
      <w:numFmt w:val="decimal"/>
      <w:pStyle w:val="4"/>
      <w:lvlText w:val="%1.%2.%3"/>
      <w:lvlJc w:val="left"/>
      <w:pPr>
        <w:ind w:left="425" w:hanging="425"/>
      </w:pPr>
      <w:rPr>
        <w:rFonts w:hint="eastAsia" w:eastAsia="仿宋"/>
        <w:b/>
        <w:i w:val="0"/>
        <w:sz w:val="24"/>
      </w:rPr>
    </w:lvl>
    <w:lvl w:ilvl="3" w:tentative="0">
      <w:start w:val="1"/>
      <w:numFmt w:val="decimal"/>
      <w:pStyle w:val="5"/>
      <w:lvlText w:val="%1.%2.%3.%4"/>
      <w:lvlJc w:val="left"/>
      <w:pPr>
        <w:ind w:left="425" w:hanging="425"/>
      </w:pPr>
      <w:rPr>
        <w:rFonts w:hint="eastAsia" w:eastAsia="仿宋"/>
        <w:b/>
        <w:i w:val="0"/>
        <w:sz w:val="24"/>
      </w:rPr>
    </w:lvl>
    <w:lvl w:ilvl="4" w:tentative="0">
      <w:start w:val="1"/>
      <w:numFmt w:val="decimal"/>
      <w:lvlText w:val="%1.%2.%3.%4.%5"/>
      <w:lvlJc w:val="left"/>
      <w:pPr>
        <w:ind w:left="425" w:hanging="425"/>
      </w:pPr>
      <w:rPr>
        <w:rFonts w:hint="eastAsia" w:ascii="仿宋" w:hAnsi="仿宋" w:eastAsia="仿宋"/>
        <w:b/>
        <w:i w:val="0"/>
        <w:sz w:val="24"/>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23">
    <w:nsid w:val="72183CF9"/>
    <w:multiLevelType w:val="multilevel"/>
    <w:tmpl w:val="72183CF9"/>
    <w:lvl w:ilvl="0" w:tentative="0">
      <w:start w:val="1"/>
      <w:numFmt w:val="decimal"/>
      <w:lvlText w:val="%1)"/>
      <w:lvlJc w:val="left"/>
      <w:pPr>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Letter"/>
      <w:lvlText w:val="%3)"/>
      <w:lvlJc w:val="left"/>
      <w:pPr>
        <w:tabs>
          <w:tab w:val="left" w:pos="1260"/>
        </w:tabs>
        <w:ind w:left="1260" w:hanging="420"/>
      </w:pPr>
      <w:rPr>
        <w:rFonts w:hint="default"/>
      </w:rPr>
    </w:lvl>
    <w:lvl w:ilvl="3" w:tentative="0">
      <w:start w:val="1"/>
      <w:numFmt w:val="lowerRoman"/>
      <w:lvlText w:val="%4."/>
      <w:lvlJc w:val="left"/>
      <w:pPr>
        <w:tabs>
          <w:tab w:val="left" w:pos="1680"/>
        </w:tabs>
        <w:ind w:left="1680" w:hanging="420"/>
      </w:pPr>
      <w:rPr>
        <w:rFonts w:hint="default"/>
      </w:rPr>
    </w:lvl>
    <w:lvl w:ilvl="4" w:tentative="0">
      <w:start w:val="1"/>
      <w:numFmt w:val="lowerRoman"/>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Letter"/>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4">
    <w:nsid w:val="75737248"/>
    <w:multiLevelType w:val="multilevel"/>
    <w:tmpl w:val="75737248"/>
    <w:lvl w:ilvl="0" w:tentative="0">
      <w:start w:val="1"/>
      <w:numFmt w:val="decimal"/>
      <w:lvlText w:val="%1)"/>
      <w:lvlJc w:val="left"/>
      <w:pPr>
        <w:tabs>
          <w:tab w:val="left" w:pos="420"/>
        </w:tabs>
        <w:ind w:left="845" w:hanging="425"/>
      </w:pPr>
      <w:rPr>
        <w:rFonts w:hint="default"/>
      </w:rPr>
    </w:lvl>
    <w:lvl w:ilvl="1" w:tentative="0">
      <w:start w:val="1"/>
      <w:numFmt w:val="lowerLetter"/>
      <w:lvlText w:val="%2."/>
      <w:lvlJc w:val="left"/>
      <w:pPr>
        <w:tabs>
          <w:tab w:val="left" w:pos="840"/>
        </w:tabs>
        <w:ind w:left="1260" w:leftChars="0" w:hanging="420" w:firstLineChars="0"/>
      </w:pPr>
      <w:rPr>
        <w:rFonts w:hint="default"/>
      </w:rPr>
    </w:lvl>
    <w:lvl w:ilvl="2" w:tentative="0">
      <w:start w:val="1"/>
      <w:numFmt w:val="lowerLetter"/>
      <w:lvlText w:val="%3)"/>
      <w:lvlJc w:val="left"/>
      <w:pPr>
        <w:tabs>
          <w:tab w:val="left" w:pos="1260"/>
        </w:tabs>
        <w:ind w:left="1680" w:leftChars="0" w:hanging="420" w:firstLineChars="0"/>
      </w:pPr>
      <w:rPr>
        <w:rFonts w:hint="default"/>
      </w:rPr>
    </w:lvl>
    <w:lvl w:ilvl="3" w:tentative="0">
      <w:start w:val="1"/>
      <w:numFmt w:val="lowerRoman"/>
      <w:lvlText w:val="%4."/>
      <w:lvlJc w:val="left"/>
      <w:pPr>
        <w:tabs>
          <w:tab w:val="left" w:pos="1680"/>
        </w:tabs>
        <w:ind w:left="2100" w:leftChars="0" w:hanging="420" w:firstLineChars="0"/>
      </w:pPr>
      <w:rPr>
        <w:rFonts w:hint="default"/>
      </w:rPr>
    </w:lvl>
    <w:lvl w:ilvl="4" w:tentative="0">
      <w:start w:val="1"/>
      <w:numFmt w:val="lowerRoman"/>
      <w:lvlText w:val="%5)"/>
      <w:lvlJc w:val="left"/>
      <w:pPr>
        <w:tabs>
          <w:tab w:val="left" w:pos="2100"/>
        </w:tabs>
        <w:ind w:left="2520" w:leftChars="0" w:hanging="420" w:firstLineChars="0"/>
      </w:pPr>
      <w:rPr>
        <w:rFonts w:hint="default"/>
      </w:rPr>
    </w:lvl>
    <w:lvl w:ilvl="5" w:tentative="0">
      <w:start w:val="1"/>
      <w:numFmt w:val="lowerLetter"/>
      <w:lvlText w:val="%6."/>
      <w:lvlJc w:val="left"/>
      <w:pPr>
        <w:tabs>
          <w:tab w:val="left" w:pos="2520"/>
        </w:tabs>
        <w:ind w:left="2940" w:leftChars="0" w:hanging="420" w:firstLineChars="0"/>
      </w:pPr>
      <w:rPr>
        <w:rFonts w:hint="default"/>
      </w:rPr>
    </w:lvl>
    <w:lvl w:ilvl="6" w:tentative="0">
      <w:start w:val="1"/>
      <w:numFmt w:val="lowerLetter"/>
      <w:lvlText w:val="%7)"/>
      <w:lvlJc w:val="left"/>
      <w:pPr>
        <w:tabs>
          <w:tab w:val="left" w:pos="2940"/>
        </w:tabs>
        <w:ind w:left="3360" w:leftChars="0" w:hanging="420" w:firstLineChars="0"/>
      </w:pPr>
      <w:rPr>
        <w:rFonts w:hint="default"/>
      </w:rPr>
    </w:lvl>
    <w:lvl w:ilvl="7" w:tentative="0">
      <w:start w:val="1"/>
      <w:numFmt w:val="lowerRoman"/>
      <w:lvlText w:val="%8."/>
      <w:lvlJc w:val="left"/>
      <w:pPr>
        <w:tabs>
          <w:tab w:val="left" w:pos="3360"/>
        </w:tabs>
        <w:ind w:left="3780" w:leftChars="0" w:hanging="420" w:firstLineChars="0"/>
      </w:pPr>
      <w:rPr>
        <w:rFonts w:hint="default"/>
      </w:rPr>
    </w:lvl>
    <w:lvl w:ilvl="8" w:tentative="0">
      <w:start w:val="1"/>
      <w:numFmt w:val="lowerRoman"/>
      <w:lvlText w:val="%9)"/>
      <w:lvlJc w:val="left"/>
      <w:pPr>
        <w:tabs>
          <w:tab w:val="left" w:pos="3780"/>
        </w:tabs>
        <w:ind w:left="4200" w:leftChars="0" w:hanging="420" w:firstLineChars="0"/>
      </w:pPr>
      <w:rPr>
        <w:rFonts w:hint="default"/>
      </w:rPr>
    </w:lvl>
  </w:abstractNum>
  <w:num w:numId="1">
    <w:abstractNumId w:val="22"/>
  </w:num>
  <w:num w:numId="2">
    <w:abstractNumId w:val="11"/>
  </w:num>
  <w:num w:numId="3">
    <w:abstractNumId w:val="17"/>
  </w:num>
  <w:num w:numId="4">
    <w:abstractNumId w:val="12"/>
  </w:num>
  <w:num w:numId="5">
    <w:abstractNumId w:val="15"/>
  </w:num>
  <w:num w:numId="6">
    <w:abstractNumId w:val="21"/>
  </w:num>
  <w:num w:numId="7">
    <w:abstractNumId w:val="9"/>
  </w:num>
  <w:num w:numId="8">
    <w:abstractNumId w:val="19"/>
  </w:num>
  <w:num w:numId="9">
    <w:abstractNumId w:val="1"/>
  </w:num>
  <w:num w:numId="10">
    <w:abstractNumId w:val="3"/>
  </w:num>
  <w:num w:numId="11">
    <w:abstractNumId w:val="13"/>
  </w:num>
  <w:num w:numId="12">
    <w:abstractNumId w:val="8"/>
  </w:num>
  <w:num w:numId="13">
    <w:abstractNumId w:val="10"/>
  </w:num>
  <w:num w:numId="14">
    <w:abstractNumId w:val="7"/>
  </w:num>
  <w:num w:numId="15">
    <w:abstractNumId w:val="2"/>
  </w:num>
  <w:num w:numId="16">
    <w:abstractNumId w:val="20"/>
  </w:num>
  <w:num w:numId="17">
    <w:abstractNumId w:val="14"/>
  </w:num>
  <w:num w:numId="18">
    <w:abstractNumId w:val="23"/>
  </w:num>
  <w:num w:numId="19">
    <w:abstractNumId w:val="16"/>
  </w:num>
  <w:num w:numId="20">
    <w:abstractNumId w:val="4"/>
  </w:num>
  <w:num w:numId="21">
    <w:abstractNumId w:val="5"/>
  </w:num>
  <w:num w:numId="22">
    <w:abstractNumId w:val="0"/>
  </w:num>
  <w:num w:numId="23">
    <w:abstractNumId w:val="24"/>
  </w:num>
  <w:num w:numId="24">
    <w:abstractNumId w:val="18"/>
  </w:num>
  <w:num w:numId="25">
    <w:abstractNumId w:val="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WM">
    <w15:presenceInfo w15:providerId="WPS Office" w15:userId="27622890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4"/>
  <w:bordersDoNotSurroundHeader w:val="0"/>
  <w:bordersDoNotSurroundFooter w:val="0"/>
  <w:trackRevisions w:val="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numFmt w:val="decimalEnclosedCircleChinese"/>
    <w:footnote w:id="6"/>
    <w:footnote w:id="7"/>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lkZjI1MWVlNmY4ZjkwZjhkZmM2Y2ZiZDJjMzVkODgifQ=="/>
  </w:docVars>
  <w:rsids>
    <w:rsidRoot w:val="00147E44"/>
    <w:rsid w:val="00001873"/>
    <w:rsid w:val="000019C3"/>
    <w:rsid w:val="00001DD8"/>
    <w:rsid w:val="00003D8E"/>
    <w:rsid w:val="00005A58"/>
    <w:rsid w:val="00007287"/>
    <w:rsid w:val="000078ED"/>
    <w:rsid w:val="00010475"/>
    <w:rsid w:val="00010496"/>
    <w:rsid w:val="0001179C"/>
    <w:rsid w:val="00012501"/>
    <w:rsid w:val="00013484"/>
    <w:rsid w:val="00013F3E"/>
    <w:rsid w:val="00015ACB"/>
    <w:rsid w:val="00016C97"/>
    <w:rsid w:val="0001705F"/>
    <w:rsid w:val="000172D8"/>
    <w:rsid w:val="00017585"/>
    <w:rsid w:val="00017C4E"/>
    <w:rsid w:val="00021444"/>
    <w:rsid w:val="0002206E"/>
    <w:rsid w:val="000238B6"/>
    <w:rsid w:val="00024002"/>
    <w:rsid w:val="000247DD"/>
    <w:rsid w:val="00025547"/>
    <w:rsid w:val="00025650"/>
    <w:rsid w:val="00025A67"/>
    <w:rsid w:val="00025F64"/>
    <w:rsid w:val="00026ADE"/>
    <w:rsid w:val="00027FF3"/>
    <w:rsid w:val="000302D2"/>
    <w:rsid w:val="00030BF6"/>
    <w:rsid w:val="000312C5"/>
    <w:rsid w:val="000312C6"/>
    <w:rsid w:val="00031B4C"/>
    <w:rsid w:val="00032B86"/>
    <w:rsid w:val="0003569A"/>
    <w:rsid w:val="00035989"/>
    <w:rsid w:val="0003624B"/>
    <w:rsid w:val="00037099"/>
    <w:rsid w:val="00042B9A"/>
    <w:rsid w:val="000434C2"/>
    <w:rsid w:val="00043E4F"/>
    <w:rsid w:val="00043EB3"/>
    <w:rsid w:val="00043EDA"/>
    <w:rsid w:val="0004491F"/>
    <w:rsid w:val="00044E0B"/>
    <w:rsid w:val="00045690"/>
    <w:rsid w:val="00050127"/>
    <w:rsid w:val="00050CB7"/>
    <w:rsid w:val="0005505C"/>
    <w:rsid w:val="0005606E"/>
    <w:rsid w:val="000602E9"/>
    <w:rsid w:val="00061FA2"/>
    <w:rsid w:val="00062AD8"/>
    <w:rsid w:val="000657FC"/>
    <w:rsid w:val="000661C0"/>
    <w:rsid w:val="00066780"/>
    <w:rsid w:val="00067A8D"/>
    <w:rsid w:val="0007041F"/>
    <w:rsid w:val="00076AA2"/>
    <w:rsid w:val="00077566"/>
    <w:rsid w:val="00077A7C"/>
    <w:rsid w:val="000801BB"/>
    <w:rsid w:val="000808D1"/>
    <w:rsid w:val="00082D74"/>
    <w:rsid w:val="000837FD"/>
    <w:rsid w:val="00083B41"/>
    <w:rsid w:val="000848C4"/>
    <w:rsid w:val="00085D97"/>
    <w:rsid w:val="00085EF1"/>
    <w:rsid w:val="0008666B"/>
    <w:rsid w:val="00090503"/>
    <w:rsid w:val="00094B48"/>
    <w:rsid w:val="0009500A"/>
    <w:rsid w:val="000962E5"/>
    <w:rsid w:val="00097267"/>
    <w:rsid w:val="00097CD0"/>
    <w:rsid w:val="000A3C62"/>
    <w:rsid w:val="000A3E3D"/>
    <w:rsid w:val="000A535D"/>
    <w:rsid w:val="000A6864"/>
    <w:rsid w:val="000A6986"/>
    <w:rsid w:val="000B19EC"/>
    <w:rsid w:val="000B1A46"/>
    <w:rsid w:val="000B2328"/>
    <w:rsid w:val="000B3CD0"/>
    <w:rsid w:val="000B57DE"/>
    <w:rsid w:val="000B760F"/>
    <w:rsid w:val="000B7C91"/>
    <w:rsid w:val="000B7D84"/>
    <w:rsid w:val="000C06B2"/>
    <w:rsid w:val="000C07EE"/>
    <w:rsid w:val="000C1E12"/>
    <w:rsid w:val="000C2D62"/>
    <w:rsid w:val="000C58E4"/>
    <w:rsid w:val="000C5EF1"/>
    <w:rsid w:val="000C656C"/>
    <w:rsid w:val="000C79AD"/>
    <w:rsid w:val="000D1036"/>
    <w:rsid w:val="000D2AA9"/>
    <w:rsid w:val="000D385F"/>
    <w:rsid w:val="000D41B3"/>
    <w:rsid w:val="000D469F"/>
    <w:rsid w:val="000D52FA"/>
    <w:rsid w:val="000D7992"/>
    <w:rsid w:val="000E0AAC"/>
    <w:rsid w:val="000E34C3"/>
    <w:rsid w:val="000E3DD4"/>
    <w:rsid w:val="000E3FCC"/>
    <w:rsid w:val="000E50A6"/>
    <w:rsid w:val="000E532A"/>
    <w:rsid w:val="000F1330"/>
    <w:rsid w:val="000F39E1"/>
    <w:rsid w:val="000F3C6D"/>
    <w:rsid w:val="000F4009"/>
    <w:rsid w:val="000F4663"/>
    <w:rsid w:val="000F49FD"/>
    <w:rsid w:val="000F4F23"/>
    <w:rsid w:val="000F706F"/>
    <w:rsid w:val="000F7863"/>
    <w:rsid w:val="00100A56"/>
    <w:rsid w:val="00101A67"/>
    <w:rsid w:val="00102C6E"/>
    <w:rsid w:val="001032B9"/>
    <w:rsid w:val="00104CFB"/>
    <w:rsid w:val="001050D6"/>
    <w:rsid w:val="001052AD"/>
    <w:rsid w:val="00105967"/>
    <w:rsid w:val="001063F5"/>
    <w:rsid w:val="00107E84"/>
    <w:rsid w:val="00110D20"/>
    <w:rsid w:val="00113094"/>
    <w:rsid w:val="00113FD4"/>
    <w:rsid w:val="001146A4"/>
    <w:rsid w:val="00114EB6"/>
    <w:rsid w:val="00115A59"/>
    <w:rsid w:val="00115F5F"/>
    <w:rsid w:val="0011768B"/>
    <w:rsid w:val="00117F2D"/>
    <w:rsid w:val="00121D2F"/>
    <w:rsid w:val="00122702"/>
    <w:rsid w:val="001240C0"/>
    <w:rsid w:val="00127030"/>
    <w:rsid w:val="00127BE1"/>
    <w:rsid w:val="00133BEE"/>
    <w:rsid w:val="0013630F"/>
    <w:rsid w:val="0014239C"/>
    <w:rsid w:val="00147E2B"/>
    <w:rsid w:val="00147E44"/>
    <w:rsid w:val="00147FCF"/>
    <w:rsid w:val="001522D9"/>
    <w:rsid w:val="00152629"/>
    <w:rsid w:val="001555FE"/>
    <w:rsid w:val="00155FD1"/>
    <w:rsid w:val="00156E51"/>
    <w:rsid w:val="001607EE"/>
    <w:rsid w:val="00161A36"/>
    <w:rsid w:val="00161B20"/>
    <w:rsid w:val="00162578"/>
    <w:rsid w:val="00162A29"/>
    <w:rsid w:val="00162E69"/>
    <w:rsid w:val="001651E0"/>
    <w:rsid w:val="00166B1C"/>
    <w:rsid w:val="00166BB3"/>
    <w:rsid w:val="00167F57"/>
    <w:rsid w:val="00170877"/>
    <w:rsid w:val="00171EA5"/>
    <w:rsid w:val="001722C2"/>
    <w:rsid w:val="00172F9E"/>
    <w:rsid w:val="0017522D"/>
    <w:rsid w:val="00175A66"/>
    <w:rsid w:val="0017674B"/>
    <w:rsid w:val="00176956"/>
    <w:rsid w:val="00177D0B"/>
    <w:rsid w:val="00181872"/>
    <w:rsid w:val="00182409"/>
    <w:rsid w:val="001863C8"/>
    <w:rsid w:val="00186B7E"/>
    <w:rsid w:val="001870AC"/>
    <w:rsid w:val="0019120C"/>
    <w:rsid w:val="001939F5"/>
    <w:rsid w:val="00195F4F"/>
    <w:rsid w:val="0019667B"/>
    <w:rsid w:val="00197943"/>
    <w:rsid w:val="001A0256"/>
    <w:rsid w:val="001A1E77"/>
    <w:rsid w:val="001A3D9C"/>
    <w:rsid w:val="001A79E3"/>
    <w:rsid w:val="001B109B"/>
    <w:rsid w:val="001B1A28"/>
    <w:rsid w:val="001B1B8A"/>
    <w:rsid w:val="001B2865"/>
    <w:rsid w:val="001B32AD"/>
    <w:rsid w:val="001B3CF3"/>
    <w:rsid w:val="001B456F"/>
    <w:rsid w:val="001B630F"/>
    <w:rsid w:val="001C2A95"/>
    <w:rsid w:val="001C5712"/>
    <w:rsid w:val="001C67A8"/>
    <w:rsid w:val="001C7112"/>
    <w:rsid w:val="001C7DC6"/>
    <w:rsid w:val="001D15A6"/>
    <w:rsid w:val="001D24A9"/>
    <w:rsid w:val="001D3D15"/>
    <w:rsid w:val="001D546C"/>
    <w:rsid w:val="001D57D7"/>
    <w:rsid w:val="001D682B"/>
    <w:rsid w:val="001D6903"/>
    <w:rsid w:val="001E0071"/>
    <w:rsid w:val="001E103F"/>
    <w:rsid w:val="001E2535"/>
    <w:rsid w:val="001E28A8"/>
    <w:rsid w:val="001E2EE6"/>
    <w:rsid w:val="001E3A66"/>
    <w:rsid w:val="001E3D1D"/>
    <w:rsid w:val="001E4073"/>
    <w:rsid w:val="001E4A62"/>
    <w:rsid w:val="001E563B"/>
    <w:rsid w:val="001E5778"/>
    <w:rsid w:val="001F086E"/>
    <w:rsid w:val="001F1CA1"/>
    <w:rsid w:val="001F2ABC"/>
    <w:rsid w:val="001F2CED"/>
    <w:rsid w:val="001F33C0"/>
    <w:rsid w:val="001F3703"/>
    <w:rsid w:val="001F445E"/>
    <w:rsid w:val="001F48EA"/>
    <w:rsid w:val="001F594B"/>
    <w:rsid w:val="001F67F2"/>
    <w:rsid w:val="001F6DB7"/>
    <w:rsid w:val="001F7465"/>
    <w:rsid w:val="001F786A"/>
    <w:rsid w:val="001F7E1F"/>
    <w:rsid w:val="001F7E69"/>
    <w:rsid w:val="0020043E"/>
    <w:rsid w:val="002004BF"/>
    <w:rsid w:val="00201D3D"/>
    <w:rsid w:val="00202AF2"/>
    <w:rsid w:val="00204300"/>
    <w:rsid w:val="00212A9D"/>
    <w:rsid w:val="00215B00"/>
    <w:rsid w:val="002160CE"/>
    <w:rsid w:val="00217A97"/>
    <w:rsid w:val="0022091C"/>
    <w:rsid w:val="0022094F"/>
    <w:rsid w:val="00220B7A"/>
    <w:rsid w:val="00222781"/>
    <w:rsid w:val="0022296F"/>
    <w:rsid w:val="00222976"/>
    <w:rsid w:val="00222F14"/>
    <w:rsid w:val="00223088"/>
    <w:rsid w:val="00223606"/>
    <w:rsid w:val="00223D81"/>
    <w:rsid w:val="00224116"/>
    <w:rsid w:val="00224B94"/>
    <w:rsid w:val="00227771"/>
    <w:rsid w:val="00230ADD"/>
    <w:rsid w:val="00230E25"/>
    <w:rsid w:val="00231F8E"/>
    <w:rsid w:val="00232CDA"/>
    <w:rsid w:val="00234424"/>
    <w:rsid w:val="0023512C"/>
    <w:rsid w:val="002360B1"/>
    <w:rsid w:val="002361DD"/>
    <w:rsid w:val="00236C24"/>
    <w:rsid w:val="002401AF"/>
    <w:rsid w:val="00240C79"/>
    <w:rsid w:val="00240E12"/>
    <w:rsid w:val="002434F5"/>
    <w:rsid w:val="00244D19"/>
    <w:rsid w:val="002463AA"/>
    <w:rsid w:val="00247F52"/>
    <w:rsid w:val="00250F38"/>
    <w:rsid w:val="00252635"/>
    <w:rsid w:val="00253066"/>
    <w:rsid w:val="002538F4"/>
    <w:rsid w:val="00253A21"/>
    <w:rsid w:val="0025437D"/>
    <w:rsid w:val="00254EDA"/>
    <w:rsid w:val="002555BF"/>
    <w:rsid w:val="002605AB"/>
    <w:rsid w:val="00261CAD"/>
    <w:rsid w:val="00265357"/>
    <w:rsid w:val="0026582A"/>
    <w:rsid w:val="002659E7"/>
    <w:rsid w:val="002667A6"/>
    <w:rsid w:val="0027016A"/>
    <w:rsid w:val="00270E11"/>
    <w:rsid w:val="0027454C"/>
    <w:rsid w:val="0027589F"/>
    <w:rsid w:val="002760FE"/>
    <w:rsid w:val="00280915"/>
    <w:rsid w:val="002816EA"/>
    <w:rsid w:val="00281DCE"/>
    <w:rsid w:val="00282ACE"/>
    <w:rsid w:val="00282FE6"/>
    <w:rsid w:val="00283A44"/>
    <w:rsid w:val="002841D6"/>
    <w:rsid w:val="00285754"/>
    <w:rsid w:val="00285F78"/>
    <w:rsid w:val="002862D5"/>
    <w:rsid w:val="00286B94"/>
    <w:rsid w:val="00287185"/>
    <w:rsid w:val="00290A33"/>
    <w:rsid w:val="002921B8"/>
    <w:rsid w:val="0029293D"/>
    <w:rsid w:val="00294239"/>
    <w:rsid w:val="00294BDE"/>
    <w:rsid w:val="00294BDF"/>
    <w:rsid w:val="002951F1"/>
    <w:rsid w:val="0029525E"/>
    <w:rsid w:val="00296F88"/>
    <w:rsid w:val="0029747A"/>
    <w:rsid w:val="00297721"/>
    <w:rsid w:val="002A079A"/>
    <w:rsid w:val="002A1452"/>
    <w:rsid w:val="002A27B8"/>
    <w:rsid w:val="002A5937"/>
    <w:rsid w:val="002A7EF7"/>
    <w:rsid w:val="002A7FC7"/>
    <w:rsid w:val="002B1500"/>
    <w:rsid w:val="002B1795"/>
    <w:rsid w:val="002B1E69"/>
    <w:rsid w:val="002B29F3"/>
    <w:rsid w:val="002B3951"/>
    <w:rsid w:val="002B6234"/>
    <w:rsid w:val="002C0139"/>
    <w:rsid w:val="002C34FA"/>
    <w:rsid w:val="002C45E6"/>
    <w:rsid w:val="002C5076"/>
    <w:rsid w:val="002C64B6"/>
    <w:rsid w:val="002C6A40"/>
    <w:rsid w:val="002C6B0F"/>
    <w:rsid w:val="002C6F0A"/>
    <w:rsid w:val="002C7026"/>
    <w:rsid w:val="002C7D11"/>
    <w:rsid w:val="002D02A7"/>
    <w:rsid w:val="002D02B8"/>
    <w:rsid w:val="002D031B"/>
    <w:rsid w:val="002D07F2"/>
    <w:rsid w:val="002D20F7"/>
    <w:rsid w:val="002D2F24"/>
    <w:rsid w:val="002D36DF"/>
    <w:rsid w:val="002D4C0E"/>
    <w:rsid w:val="002D5DF2"/>
    <w:rsid w:val="002D602B"/>
    <w:rsid w:val="002D6CBA"/>
    <w:rsid w:val="002E0019"/>
    <w:rsid w:val="002E252F"/>
    <w:rsid w:val="002E2898"/>
    <w:rsid w:val="002E42EA"/>
    <w:rsid w:val="002E574D"/>
    <w:rsid w:val="002E5919"/>
    <w:rsid w:val="002E76E2"/>
    <w:rsid w:val="002E7A1B"/>
    <w:rsid w:val="002E7EB5"/>
    <w:rsid w:val="002F24C4"/>
    <w:rsid w:val="002F3872"/>
    <w:rsid w:val="002F3917"/>
    <w:rsid w:val="002F443F"/>
    <w:rsid w:val="002F4931"/>
    <w:rsid w:val="002F5484"/>
    <w:rsid w:val="002F6052"/>
    <w:rsid w:val="002F6296"/>
    <w:rsid w:val="002F6568"/>
    <w:rsid w:val="002F65D5"/>
    <w:rsid w:val="002F7C60"/>
    <w:rsid w:val="0030068C"/>
    <w:rsid w:val="003038C7"/>
    <w:rsid w:val="00304DDB"/>
    <w:rsid w:val="00305201"/>
    <w:rsid w:val="00310B16"/>
    <w:rsid w:val="00311A3B"/>
    <w:rsid w:val="003123F7"/>
    <w:rsid w:val="00312476"/>
    <w:rsid w:val="003129A1"/>
    <w:rsid w:val="0031354C"/>
    <w:rsid w:val="00314454"/>
    <w:rsid w:val="00314AA6"/>
    <w:rsid w:val="003153E7"/>
    <w:rsid w:val="00315B71"/>
    <w:rsid w:val="00316AD8"/>
    <w:rsid w:val="00316DE9"/>
    <w:rsid w:val="003176B8"/>
    <w:rsid w:val="003177CE"/>
    <w:rsid w:val="00321098"/>
    <w:rsid w:val="003216B1"/>
    <w:rsid w:val="003236BD"/>
    <w:rsid w:val="00323C4E"/>
    <w:rsid w:val="00323E4E"/>
    <w:rsid w:val="003306A2"/>
    <w:rsid w:val="00331232"/>
    <w:rsid w:val="003316AF"/>
    <w:rsid w:val="00331966"/>
    <w:rsid w:val="003338F8"/>
    <w:rsid w:val="0033442D"/>
    <w:rsid w:val="003352B3"/>
    <w:rsid w:val="003353A7"/>
    <w:rsid w:val="00335D65"/>
    <w:rsid w:val="00336D1B"/>
    <w:rsid w:val="00337147"/>
    <w:rsid w:val="00337D13"/>
    <w:rsid w:val="0034156C"/>
    <w:rsid w:val="003424EC"/>
    <w:rsid w:val="00343183"/>
    <w:rsid w:val="003452DE"/>
    <w:rsid w:val="003474D5"/>
    <w:rsid w:val="0035085D"/>
    <w:rsid w:val="00353486"/>
    <w:rsid w:val="003545C2"/>
    <w:rsid w:val="003548D4"/>
    <w:rsid w:val="00355876"/>
    <w:rsid w:val="0035786B"/>
    <w:rsid w:val="00357C51"/>
    <w:rsid w:val="0036121A"/>
    <w:rsid w:val="003613B0"/>
    <w:rsid w:val="0036246D"/>
    <w:rsid w:val="00363F91"/>
    <w:rsid w:val="003669A2"/>
    <w:rsid w:val="00366DB7"/>
    <w:rsid w:val="00372179"/>
    <w:rsid w:val="00372451"/>
    <w:rsid w:val="0037290B"/>
    <w:rsid w:val="00372FD0"/>
    <w:rsid w:val="0037356E"/>
    <w:rsid w:val="00374BBF"/>
    <w:rsid w:val="00375846"/>
    <w:rsid w:val="00380F5F"/>
    <w:rsid w:val="00384683"/>
    <w:rsid w:val="0038668E"/>
    <w:rsid w:val="00386A52"/>
    <w:rsid w:val="00391075"/>
    <w:rsid w:val="00391B10"/>
    <w:rsid w:val="003927A0"/>
    <w:rsid w:val="0039282C"/>
    <w:rsid w:val="00393238"/>
    <w:rsid w:val="00394078"/>
    <w:rsid w:val="0039597D"/>
    <w:rsid w:val="00395D85"/>
    <w:rsid w:val="0039630D"/>
    <w:rsid w:val="00397228"/>
    <w:rsid w:val="003A2A6F"/>
    <w:rsid w:val="003A4791"/>
    <w:rsid w:val="003A4F8E"/>
    <w:rsid w:val="003A7DD3"/>
    <w:rsid w:val="003B281B"/>
    <w:rsid w:val="003B6149"/>
    <w:rsid w:val="003B6691"/>
    <w:rsid w:val="003B724C"/>
    <w:rsid w:val="003C0185"/>
    <w:rsid w:val="003C2568"/>
    <w:rsid w:val="003C37AE"/>
    <w:rsid w:val="003C45DD"/>
    <w:rsid w:val="003C56F1"/>
    <w:rsid w:val="003C5C23"/>
    <w:rsid w:val="003D0E15"/>
    <w:rsid w:val="003D173B"/>
    <w:rsid w:val="003D29D4"/>
    <w:rsid w:val="003D3345"/>
    <w:rsid w:val="003D4BBC"/>
    <w:rsid w:val="003D623A"/>
    <w:rsid w:val="003D7124"/>
    <w:rsid w:val="003D7C08"/>
    <w:rsid w:val="003E033D"/>
    <w:rsid w:val="003E0698"/>
    <w:rsid w:val="003E147E"/>
    <w:rsid w:val="003E1D6B"/>
    <w:rsid w:val="003E3119"/>
    <w:rsid w:val="003E614B"/>
    <w:rsid w:val="003E72FC"/>
    <w:rsid w:val="003E731F"/>
    <w:rsid w:val="003F057F"/>
    <w:rsid w:val="003F5C3E"/>
    <w:rsid w:val="003F6BDD"/>
    <w:rsid w:val="003F6EB0"/>
    <w:rsid w:val="003F7DC0"/>
    <w:rsid w:val="00400206"/>
    <w:rsid w:val="004009D8"/>
    <w:rsid w:val="0040101B"/>
    <w:rsid w:val="00401688"/>
    <w:rsid w:val="0040190C"/>
    <w:rsid w:val="00401B6F"/>
    <w:rsid w:val="00401DE7"/>
    <w:rsid w:val="00402B1B"/>
    <w:rsid w:val="00403D7A"/>
    <w:rsid w:val="00403FF6"/>
    <w:rsid w:val="004040D2"/>
    <w:rsid w:val="0040616F"/>
    <w:rsid w:val="00411300"/>
    <w:rsid w:val="004117D2"/>
    <w:rsid w:val="004139C5"/>
    <w:rsid w:val="00413E29"/>
    <w:rsid w:val="004142F9"/>
    <w:rsid w:val="0041457D"/>
    <w:rsid w:val="004145DD"/>
    <w:rsid w:val="0041575A"/>
    <w:rsid w:val="004172CD"/>
    <w:rsid w:val="00423034"/>
    <w:rsid w:val="004247D4"/>
    <w:rsid w:val="0042559E"/>
    <w:rsid w:val="0043133F"/>
    <w:rsid w:val="004336F0"/>
    <w:rsid w:val="00435A56"/>
    <w:rsid w:val="004365D3"/>
    <w:rsid w:val="004434DB"/>
    <w:rsid w:val="004444C4"/>
    <w:rsid w:val="004451CD"/>
    <w:rsid w:val="004453D6"/>
    <w:rsid w:val="004461CD"/>
    <w:rsid w:val="00446670"/>
    <w:rsid w:val="00446C1F"/>
    <w:rsid w:val="00447400"/>
    <w:rsid w:val="004476A0"/>
    <w:rsid w:val="00450F76"/>
    <w:rsid w:val="00451899"/>
    <w:rsid w:val="0045195D"/>
    <w:rsid w:val="00452C70"/>
    <w:rsid w:val="00454119"/>
    <w:rsid w:val="00455680"/>
    <w:rsid w:val="00455E89"/>
    <w:rsid w:val="00456FDD"/>
    <w:rsid w:val="004610F3"/>
    <w:rsid w:val="00462FB7"/>
    <w:rsid w:val="004632B0"/>
    <w:rsid w:val="00463AE5"/>
    <w:rsid w:val="00464A5F"/>
    <w:rsid w:val="00465079"/>
    <w:rsid w:val="00465985"/>
    <w:rsid w:val="004707A9"/>
    <w:rsid w:val="00470849"/>
    <w:rsid w:val="004722C2"/>
    <w:rsid w:val="00474777"/>
    <w:rsid w:val="00476E63"/>
    <w:rsid w:val="00484DE7"/>
    <w:rsid w:val="004864B2"/>
    <w:rsid w:val="0048652E"/>
    <w:rsid w:val="004907F4"/>
    <w:rsid w:val="00491F46"/>
    <w:rsid w:val="00492E93"/>
    <w:rsid w:val="00494065"/>
    <w:rsid w:val="00495935"/>
    <w:rsid w:val="004968FD"/>
    <w:rsid w:val="00496F7F"/>
    <w:rsid w:val="004A06AB"/>
    <w:rsid w:val="004A0907"/>
    <w:rsid w:val="004A1DB1"/>
    <w:rsid w:val="004A264B"/>
    <w:rsid w:val="004A5923"/>
    <w:rsid w:val="004A59D4"/>
    <w:rsid w:val="004A5B89"/>
    <w:rsid w:val="004A7AAA"/>
    <w:rsid w:val="004B02CA"/>
    <w:rsid w:val="004B037F"/>
    <w:rsid w:val="004B0728"/>
    <w:rsid w:val="004B100A"/>
    <w:rsid w:val="004B1538"/>
    <w:rsid w:val="004B37D6"/>
    <w:rsid w:val="004B5919"/>
    <w:rsid w:val="004B6913"/>
    <w:rsid w:val="004B7968"/>
    <w:rsid w:val="004C0C89"/>
    <w:rsid w:val="004C3058"/>
    <w:rsid w:val="004C37F7"/>
    <w:rsid w:val="004C5104"/>
    <w:rsid w:val="004C5D26"/>
    <w:rsid w:val="004C7787"/>
    <w:rsid w:val="004C7889"/>
    <w:rsid w:val="004D0C9B"/>
    <w:rsid w:val="004D17D0"/>
    <w:rsid w:val="004D3377"/>
    <w:rsid w:val="004D3BB9"/>
    <w:rsid w:val="004D58DA"/>
    <w:rsid w:val="004D5BCA"/>
    <w:rsid w:val="004D61C6"/>
    <w:rsid w:val="004D7932"/>
    <w:rsid w:val="004E027B"/>
    <w:rsid w:val="004E0FAA"/>
    <w:rsid w:val="004E173D"/>
    <w:rsid w:val="004E2148"/>
    <w:rsid w:val="004E2E01"/>
    <w:rsid w:val="004E3F7E"/>
    <w:rsid w:val="004E436A"/>
    <w:rsid w:val="004E506D"/>
    <w:rsid w:val="004E5F30"/>
    <w:rsid w:val="004E7E79"/>
    <w:rsid w:val="004E7FDF"/>
    <w:rsid w:val="004F1543"/>
    <w:rsid w:val="004F1CE7"/>
    <w:rsid w:val="004F241E"/>
    <w:rsid w:val="004F36A0"/>
    <w:rsid w:val="004F3A70"/>
    <w:rsid w:val="004F3B16"/>
    <w:rsid w:val="004F4023"/>
    <w:rsid w:val="004F5736"/>
    <w:rsid w:val="004F5D4B"/>
    <w:rsid w:val="004F5EC6"/>
    <w:rsid w:val="004F6020"/>
    <w:rsid w:val="004F62FF"/>
    <w:rsid w:val="004F74A9"/>
    <w:rsid w:val="004F77B1"/>
    <w:rsid w:val="004F7806"/>
    <w:rsid w:val="004F7C4F"/>
    <w:rsid w:val="00500091"/>
    <w:rsid w:val="0050094A"/>
    <w:rsid w:val="005014F9"/>
    <w:rsid w:val="00502C00"/>
    <w:rsid w:val="005031B0"/>
    <w:rsid w:val="0050653D"/>
    <w:rsid w:val="00506C9F"/>
    <w:rsid w:val="00507A79"/>
    <w:rsid w:val="00510848"/>
    <w:rsid w:val="00511D84"/>
    <w:rsid w:val="005121E8"/>
    <w:rsid w:val="00513ACD"/>
    <w:rsid w:val="005165A3"/>
    <w:rsid w:val="00517693"/>
    <w:rsid w:val="00520E19"/>
    <w:rsid w:val="005212E8"/>
    <w:rsid w:val="0052593E"/>
    <w:rsid w:val="00525EEF"/>
    <w:rsid w:val="005263F1"/>
    <w:rsid w:val="005302F9"/>
    <w:rsid w:val="00534A42"/>
    <w:rsid w:val="00535037"/>
    <w:rsid w:val="005363D0"/>
    <w:rsid w:val="0054038E"/>
    <w:rsid w:val="005409E7"/>
    <w:rsid w:val="00540D40"/>
    <w:rsid w:val="0054125D"/>
    <w:rsid w:val="00543FFF"/>
    <w:rsid w:val="00544BF5"/>
    <w:rsid w:val="00546032"/>
    <w:rsid w:val="005462D5"/>
    <w:rsid w:val="00546A7E"/>
    <w:rsid w:val="00547A16"/>
    <w:rsid w:val="00547BD5"/>
    <w:rsid w:val="00550E0B"/>
    <w:rsid w:val="00551199"/>
    <w:rsid w:val="005524DA"/>
    <w:rsid w:val="005529AC"/>
    <w:rsid w:val="005530E3"/>
    <w:rsid w:val="005546D8"/>
    <w:rsid w:val="00554A23"/>
    <w:rsid w:val="00554DF5"/>
    <w:rsid w:val="00556EC0"/>
    <w:rsid w:val="00561227"/>
    <w:rsid w:val="0056165D"/>
    <w:rsid w:val="00563F1E"/>
    <w:rsid w:val="00564F35"/>
    <w:rsid w:val="00566593"/>
    <w:rsid w:val="00566EC2"/>
    <w:rsid w:val="00567F7E"/>
    <w:rsid w:val="00570846"/>
    <w:rsid w:val="005710A1"/>
    <w:rsid w:val="005720B7"/>
    <w:rsid w:val="005759D0"/>
    <w:rsid w:val="00577D97"/>
    <w:rsid w:val="00582155"/>
    <w:rsid w:val="00583DC3"/>
    <w:rsid w:val="005846CF"/>
    <w:rsid w:val="00585528"/>
    <w:rsid w:val="00586B63"/>
    <w:rsid w:val="00587508"/>
    <w:rsid w:val="00590163"/>
    <w:rsid w:val="00590738"/>
    <w:rsid w:val="00590BA0"/>
    <w:rsid w:val="00596CB2"/>
    <w:rsid w:val="0059743D"/>
    <w:rsid w:val="005A32E9"/>
    <w:rsid w:val="005A5B64"/>
    <w:rsid w:val="005A7317"/>
    <w:rsid w:val="005A74C0"/>
    <w:rsid w:val="005B07B1"/>
    <w:rsid w:val="005B1936"/>
    <w:rsid w:val="005B2CFE"/>
    <w:rsid w:val="005B3058"/>
    <w:rsid w:val="005B588F"/>
    <w:rsid w:val="005B624A"/>
    <w:rsid w:val="005B6300"/>
    <w:rsid w:val="005B636B"/>
    <w:rsid w:val="005B64A5"/>
    <w:rsid w:val="005C1189"/>
    <w:rsid w:val="005C2DE8"/>
    <w:rsid w:val="005C2F43"/>
    <w:rsid w:val="005C2F81"/>
    <w:rsid w:val="005C4413"/>
    <w:rsid w:val="005C44CF"/>
    <w:rsid w:val="005C50DD"/>
    <w:rsid w:val="005C7273"/>
    <w:rsid w:val="005C7FDE"/>
    <w:rsid w:val="005D048F"/>
    <w:rsid w:val="005D07B0"/>
    <w:rsid w:val="005D1130"/>
    <w:rsid w:val="005D2767"/>
    <w:rsid w:val="005D3AFB"/>
    <w:rsid w:val="005D53A7"/>
    <w:rsid w:val="005D5A7E"/>
    <w:rsid w:val="005D6E4A"/>
    <w:rsid w:val="005D70D6"/>
    <w:rsid w:val="005E37F2"/>
    <w:rsid w:val="005E388C"/>
    <w:rsid w:val="005E450C"/>
    <w:rsid w:val="005E4F5F"/>
    <w:rsid w:val="005E6632"/>
    <w:rsid w:val="005F0A76"/>
    <w:rsid w:val="005F413E"/>
    <w:rsid w:val="005F614D"/>
    <w:rsid w:val="00600E41"/>
    <w:rsid w:val="00601582"/>
    <w:rsid w:val="00601D3B"/>
    <w:rsid w:val="00602537"/>
    <w:rsid w:val="006027D8"/>
    <w:rsid w:val="006028AA"/>
    <w:rsid w:val="0060612C"/>
    <w:rsid w:val="006067DA"/>
    <w:rsid w:val="006106E1"/>
    <w:rsid w:val="006107FA"/>
    <w:rsid w:val="006111BB"/>
    <w:rsid w:val="00611470"/>
    <w:rsid w:val="006119C9"/>
    <w:rsid w:val="00612F1F"/>
    <w:rsid w:val="00613C6A"/>
    <w:rsid w:val="00614A24"/>
    <w:rsid w:val="00616847"/>
    <w:rsid w:val="00620414"/>
    <w:rsid w:val="00621786"/>
    <w:rsid w:val="00621CCD"/>
    <w:rsid w:val="006238C4"/>
    <w:rsid w:val="00623A49"/>
    <w:rsid w:val="00624492"/>
    <w:rsid w:val="00625BC5"/>
    <w:rsid w:val="006266C1"/>
    <w:rsid w:val="00626D63"/>
    <w:rsid w:val="00630785"/>
    <w:rsid w:val="00630FF9"/>
    <w:rsid w:val="006316D5"/>
    <w:rsid w:val="00633AA3"/>
    <w:rsid w:val="00633D96"/>
    <w:rsid w:val="006345D9"/>
    <w:rsid w:val="0063555C"/>
    <w:rsid w:val="00637BE6"/>
    <w:rsid w:val="0064163E"/>
    <w:rsid w:val="00642A05"/>
    <w:rsid w:val="00642B81"/>
    <w:rsid w:val="006435B0"/>
    <w:rsid w:val="00644C4A"/>
    <w:rsid w:val="0064672B"/>
    <w:rsid w:val="00651A33"/>
    <w:rsid w:val="006532A6"/>
    <w:rsid w:val="00655D0E"/>
    <w:rsid w:val="00656262"/>
    <w:rsid w:val="00656E5F"/>
    <w:rsid w:val="0065759D"/>
    <w:rsid w:val="00657C06"/>
    <w:rsid w:val="00660A88"/>
    <w:rsid w:val="00661A83"/>
    <w:rsid w:val="00661C2D"/>
    <w:rsid w:val="006628B6"/>
    <w:rsid w:val="00662F67"/>
    <w:rsid w:val="00664C94"/>
    <w:rsid w:val="00665F4C"/>
    <w:rsid w:val="0066648E"/>
    <w:rsid w:val="00667188"/>
    <w:rsid w:val="00667918"/>
    <w:rsid w:val="00667F81"/>
    <w:rsid w:val="00671A80"/>
    <w:rsid w:val="00671F56"/>
    <w:rsid w:val="0067292B"/>
    <w:rsid w:val="00672CE7"/>
    <w:rsid w:val="006742B3"/>
    <w:rsid w:val="0067717E"/>
    <w:rsid w:val="0067724A"/>
    <w:rsid w:val="00680967"/>
    <w:rsid w:val="00680FFC"/>
    <w:rsid w:val="006832E6"/>
    <w:rsid w:val="00683D10"/>
    <w:rsid w:val="00685F64"/>
    <w:rsid w:val="006868CE"/>
    <w:rsid w:val="00687E10"/>
    <w:rsid w:val="00690152"/>
    <w:rsid w:val="00690A14"/>
    <w:rsid w:val="0069119A"/>
    <w:rsid w:val="00695B1E"/>
    <w:rsid w:val="00697356"/>
    <w:rsid w:val="00697875"/>
    <w:rsid w:val="006A0724"/>
    <w:rsid w:val="006A1B48"/>
    <w:rsid w:val="006A2455"/>
    <w:rsid w:val="006A2711"/>
    <w:rsid w:val="006A4DB4"/>
    <w:rsid w:val="006A5B19"/>
    <w:rsid w:val="006A5BC7"/>
    <w:rsid w:val="006A7228"/>
    <w:rsid w:val="006A7B17"/>
    <w:rsid w:val="006A7E9C"/>
    <w:rsid w:val="006B0AC7"/>
    <w:rsid w:val="006B19D9"/>
    <w:rsid w:val="006B3C20"/>
    <w:rsid w:val="006B3CF7"/>
    <w:rsid w:val="006B3DEE"/>
    <w:rsid w:val="006B5AB9"/>
    <w:rsid w:val="006B5B0E"/>
    <w:rsid w:val="006B5CB8"/>
    <w:rsid w:val="006B6601"/>
    <w:rsid w:val="006B720A"/>
    <w:rsid w:val="006C0DB1"/>
    <w:rsid w:val="006C1917"/>
    <w:rsid w:val="006C20E7"/>
    <w:rsid w:val="006C2F6E"/>
    <w:rsid w:val="006C4741"/>
    <w:rsid w:val="006C4C18"/>
    <w:rsid w:val="006C75CE"/>
    <w:rsid w:val="006D03C2"/>
    <w:rsid w:val="006D2628"/>
    <w:rsid w:val="006D2AA6"/>
    <w:rsid w:val="006D2F9A"/>
    <w:rsid w:val="006D37E3"/>
    <w:rsid w:val="006D3DA2"/>
    <w:rsid w:val="006D3DA4"/>
    <w:rsid w:val="006D461C"/>
    <w:rsid w:val="006D541D"/>
    <w:rsid w:val="006D6DD3"/>
    <w:rsid w:val="006E299D"/>
    <w:rsid w:val="006E3F52"/>
    <w:rsid w:val="006E3FFB"/>
    <w:rsid w:val="006E5AC9"/>
    <w:rsid w:val="006F1786"/>
    <w:rsid w:val="006F2718"/>
    <w:rsid w:val="006F4C95"/>
    <w:rsid w:val="006F5983"/>
    <w:rsid w:val="006F7254"/>
    <w:rsid w:val="006F7D44"/>
    <w:rsid w:val="00700A1B"/>
    <w:rsid w:val="00700F1A"/>
    <w:rsid w:val="007036D4"/>
    <w:rsid w:val="007041B0"/>
    <w:rsid w:val="00706FBF"/>
    <w:rsid w:val="00707505"/>
    <w:rsid w:val="00711016"/>
    <w:rsid w:val="00712B76"/>
    <w:rsid w:val="00713150"/>
    <w:rsid w:val="00713393"/>
    <w:rsid w:val="00715A32"/>
    <w:rsid w:val="00715EB2"/>
    <w:rsid w:val="00722B95"/>
    <w:rsid w:val="00723952"/>
    <w:rsid w:val="00723FE1"/>
    <w:rsid w:val="00724ABD"/>
    <w:rsid w:val="00725F80"/>
    <w:rsid w:val="00727120"/>
    <w:rsid w:val="00730314"/>
    <w:rsid w:val="0073136C"/>
    <w:rsid w:val="00731E1E"/>
    <w:rsid w:val="00732399"/>
    <w:rsid w:val="00733B65"/>
    <w:rsid w:val="00734834"/>
    <w:rsid w:val="007352F6"/>
    <w:rsid w:val="00735637"/>
    <w:rsid w:val="0073677F"/>
    <w:rsid w:val="007414DC"/>
    <w:rsid w:val="00741566"/>
    <w:rsid w:val="00741618"/>
    <w:rsid w:val="00741653"/>
    <w:rsid w:val="00742606"/>
    <w:rsid w:val="007428A2"/>
    <w:rsid w:val="00745B84"/>
    <w:rsid w:val="0074706C"/>
    <w:rsid w:val="00750E6E"/>
    <w:rsid w:val="00751BD9"/>
    <w:rsid w:val="00753161"/>
    <w:rsid w:val="00753676"/>
    <w:rsid w:val="00755260"/>
    <w:rsid w:val="00756945"/>
    <w:rsid w:val="00760379"/>
    <w:rsid w:val="0076315E"/>
    <w:rsid w:val="007635AE"/>
    <w:rsid w:val="00764DF4"/>
    <w:rsid w:val="0076655A"/>
    <w:rsid w:val="00766644"/>
    <w:rsid w:val="00766E7E"/>
    <w:rsid w:val="00767663"/>
    <w:rsid w:val="00774327"/>
    <w:rsid w:val="007751F2"/>
    <w:rsid w:val="00775A8B"/>
    <w:rsid w:val="007768CF"/>
    <w:rsid w:val="00776F77"/>
    <w:rsid w:val="007773F4"/>
    <w:rsid w:val="007817BC"/>
    <w:rsid w:val="0078367E"/>
    <w:rsid w:val="00783970"/>
    <w:rsid w:val="00783C60"/>
    <w:rsid w:val="00785444"/>
    <w:rsid w:val="00786274"/>
    <w:rsid w:val="00786A53"/>
    <w:rsid w:val="007872B8"/>
    <w:rsid w:val="00787E0E"/>
    <w:rsid w:val="0079070E"/>
    <w:rsid w:val="00791A7F"/>
    <w:rsid w:val="00792405"/>
    <w:rsid w:val="0079272A"/>
    <w:rsid w:val="0079314B"/>
    <w:rsid w:val="00793611"/>
    <w:rsid w:val="007954E4"/>
    <w:rsid w:val="007961C3"/>
    <w:rsid w:val="00797FCB"/>
    <w:rsid w:val="007A0656"/>
    <w:rsid w:val="007A1105"/>
    <w:rsid w:val="007A2554"/>
    <w:rsid w:val="007A2B48"/>
    <w:rsid w:val="007A3111"/>
    <w:rsid w:val="007B056F"/>
    <w:rsid w:val="007B0C8E"/>
    <w:rsid w:val="007B2FD5"/>
    <w:rsid w:val="007B3E3C"/>
    <w:rsid w:val="007B4D93"/>
    <w:rsid w:val="007B5388"/>
    <w:rsid w:val="007B7A19"/>
    <w:rsid w:val="007C09DC"/>
    <w:rsid w:val="007C1A32"/>
    <w:rsid w:val="007C1B42"/>
    <w:rsid w:val="007C2DD1"/>
    <w:rsid w:val="007C2E65"/>
    <w:rsid w:val="007C3524"/>
    <w:rsid w:val="007C4041"/>
    <w:rsid w:val="007C4382"/>
    <w:rsid w:val="007C4978"/>
    <w:rsid w:val="007C61B5"/>
    <w:rsid w:val="007D0347"/>
    <w:rsid w:val="007D4F07"/>
    <w:rsid w:val="007D5ED4"/>
    <w:rsid w:val="007D5F56"/>
    <w:rsid w:val="007E0AF5"/>
    <w:rsid w:val="007E155A"/>
    <w:rsid w:val="007E1D05"/>
    <w:rsid w:val="007E2146"/>
    <w:rsid w:val="007E2495"/>
    <w:rsid w:val="007E35EA"/>
    <w:rsid w:val="007E4218"/>
    <w:rsid w:val="007E458B"/>
    <w:rsid w:val="007E494D"/>
    <w:rsid w:val="007E5FAC"/>
    <w:rsid w:val="007E7E14"/>
    <w:rsid w:val="007F05F9"/>
    <w:rsid w:val="007F0A49"/>
    <w:rsid w:val="007F17E5"/>
    <w:rsid w:val="007F57C8"/>
    <w:rsid w:val="007F5CFF"/>
    <w:rsid w:val="007F71E2"/>
    <w:rsid w:val="007F7D3E"/>
    <w:rsid w:val="008001FB"/>
    <w:rsid w:val="00800B94"/>
    <w:rsid w:val="00801504"/>
    <w:rsid w:val="00801B62"/>
    <w:rsid w:val="00803356"/>
    <w:rsid w:val="00806453"/>
    <w:rsid w:val="00807C00"/>
    <w:rsid w:val="00812210"/>
    <w:rsid w:val="008125B9"/>
    <w:rsid w:val="00812D53"/>
    <w:rsid w:val="008140C7"/>
    <w:rsid w:val="00815736"/>
    <w:rsid w:val="00817306"/>
    <w:rsid w:val="00817EF4"/>
    <w:rsid w:val="00822393"/>
    <w:rsid w:val="008229A5"/>
    <w:rsid w:val="0082303A"/>
    <w:rsid w:val="00826719"/>
    <w:rsid w:val="008275FE"/>
    <w:rsid w:val="008315EF"/>
    <w:rsid w:val="00832588"/>
    <w:rsid w:val="0083366C"/>
    <w:rsid w:val="00834834"/>
    <w:rsid w:val="00834C85"/>
    <w:rsid w:val="00835133"/>
    <w:rsid w:val="00836C41"/>
    <w:rsid w:val="008371A0"/>
    <w:rsid w:val="00837B52"/>
    <w:rsid w:val="0084084E"/>
    <w:rsid w:val="00841BD0"/>
    <w:rsid w:val="008428E4"/>
    <w:rsid w:val="00845E99"/>
    <w:rsid w:val="00847362"/>
    <w:rsid w:val="00847BCE"/>
    <w:rsid w:val="00847F3D"/>
    <w:rsid w:val="00850B81"/>
    <w:rsid w:val="00854A42"/>
    <w:rsid w:val="00854C1D"/>
    <w:rsid w:val="00854D52"/>
    <w:rsid w:val="008559A0"/>
    <w:rsid w:val="008564B2"/>
    <w:rsid w:val="008617D7"/>
    <w:rsid w:val="00863C31"/>
    <w:rsid w:val="0086482E"/>
    <w:rsid w:val="00865527"/>
    <w:rsid w:val="00867171"/>
    <w:rsid w:val="0087041E"/>
    <w:rsid w:val="0087245D"/>
    <w:rsid w:val="008725EB"/>
    <w:rsid w:val="008729EB"/>
    <w:rsid w:val="0087623D"/>
    <w:rsid w:val="00876A49"/>
    <w:rsid w:val="00877018"/>
    <w:rsid w:val="00877196"/>
    <w:rsid w:val="008802B8"/>
    <w:rsid w:val="00882042"/>
    <w:rsid w:val="00882964"/>
    <w:rsid w:val="0088333F"/>
    <w:rsid w:val="008870A6"/>
    <w:rsid w:val="0089071B"/>
    <w:rsid w:val="0089198F"/>
    <w:rsid w:val="00892600"/>
    <w:rsid w:val="008932B7"/>
    <w:rsid w:val="008950B8"/>
    <w:rsid w:val="0089549E"/>
    <w:rsid w:val="00895772"/>
    <w:rsid w:val="00895C07"/>
    <w:rsid w:val="008964B8"/>
    <w:rsid w:val="008A02AA"/>
    <w:rsid w:val="008A13FE"/>
    <w:rsid w:val="008A26C1"/>
    <w:rsid w:val="008A3BCC"/>
    <w:rsid w:val="008A4AE7"/>
    <w:rsid w:val="008A4FEC"/>
    <w:rsid w:val="008A7A58"/>
    <w:rsid w:val="008A7BD6"/>
    <w:rsid w:val="008A7C60"/>
    <w:rsid w:val="008B2459"/>
    <w:rsid w:val="008B5845"/>
    <w:rsid w:val="008B5FEB"/>
    <w:rsid w:val="008B7CA8"/>
    <w:rsid w:val="008B7CBE"/>
    <w:rsid w:val="008C1229"/>
    <w:rsid w:val="008C183B"/>
    <w:rsid w:val="008C1E30"/>
    <w:rsid w:val="008C2CC1"/>
    <w:rsid w:val="008C3A66"/>
    <w:rsid w:val="008C41E4"/>
    <w:rsid w:val="008C507D"/>
    <w:rsid w:val="008C5913"/>
    <w:rsid w:val="008C659E"/>
    <w:rsid w:val="008C7C29"/>
    <w:rsid w:val="008D016A"/>
    <w:rsid w:val="008D4636"/>
    <w:rsid w:val="008D5791"/>
    <w:rsid w:val="008D5DDE"/>
    <w:rsid w:val="008D5F4E"/>
    <w:rsid w:val="008E10DC"/>
    <w:rsid w:val="008E1800"/>
    <w:rsid w:val="008E2E26"/>
    <w:rsid w:val="008E3D20"/>
    <w:rsid w:val="008E5862"/>
    <w:rsid w:val="008E6A6E"/>
    <w:rsid w:val="008E6D61"/>
    <w:rsid w:val="008E73C0"/>
    <w:rsid w:val="008E7ED3"/>
    <w:rsid w:val="008F13E9"/>
    <w:rsid w:val="008F4410"/>
    <w:rsid w:val="008F6DBE"/>
    <w:rsid w:val="008F74AF"/>
    <w:rsid w:val="008F7591"/>
    <w:rsid w:val="008F7BF7"/>
    <w:rsid w:val="0090104D"/>
    <w:rsid w:val="00901E63"/>
    <w:rsid w:val="009020B1"/>
    <w:rsid w:val="00903D68"/>
    <w:rsid w:val="0090527B"/>
    <w:rsid w:val="0090542B"/>
    <w:rsid w:val="009054A3"/>
    <w:rsid w:val="00905E42"/>
    <w:rsid w:val="00906CCB"/>
    <w:rsid w:val="00907487"/>
    <w:rsid w:val="009104B8"/>
    <w:rsid w:val="00910B46"/>
    <w:rsid w:val="009116A9"/>
    <w:rsid w:val="00913742"/>
    <w:rsid w:val="00915239"/>
    <w:rsid w:val="00916B8D"/>
    <w:rsid w:val="00923D4B"/>
    <w:rsid w:val="00926C8B"/>
    <w:rsid w:val="009279CF"/>
    <w:rsid w:val="00930BB4"/>
    <w:rsid w:val="00931DD6"/>
    <w:rsid w:val="0093611F"/>
    <w:rsid w:val="009361DF"/>
    <w:rsid w:val="00936540"/>
    <w:rsid w:val="009374B9"/>
    <w:rsid w:val="009424E6"/>
    <w:rsid w:val="00945DCE"/>
    <w:rsid w:val="0094616B"/>
    <w:rsid w:val="00950AA0"/>
    <w:rsid w:val="00950FD4"/>
    <w:rsid w:val="009512CA"/>
    <w:rsid w:val="00951C98"/>
    <w:rsid w:val="0095204D"/>
    <w:rsid w:val="009524A1"/>
    <w:rsid w:val="00953ADE"/>
    <w:rsid w:val="009566FA"/>
    <w:rsid w:val="00956E23"/>
    <w:rsid w:val="00961817"/>
    <w:rsid w:val="00962FD9"/>
    <w:rsid w:val="00963DCF"/>
    <w:rsid w:val="009641FD"/>
    <w:rsid w:val="009653CE"/>
    <w:rsid w:val="00972847"/>
    <w:rsid w:val="00972B6D"/>
    <w:rsid w:val="00973D1A"/>
    <w:rsid w:val="00974363"/>
    <w:rsid w:val="009754E6"/>
    <w:rsid w:val="00975677"/>
    <w:rsid w:val="00976651"/>
    <w:rsid w:val="00976BB0"/>
    <w:rsid w:val="009778D2"/>
    <w:rsid w:val="00980191"/>
    <w:rsid w:val="009826BE"/>
    <w:rsid w:val="00982A94"/>
    <w:rsid w:val="009833E0"/>
    <w:rsid w:val="0098344E"/>
    <w:rsid w:val="00983992"/>
    <w:rsid w:val="0098423B"/>
    <w:rsid w:val="00984B73"/>
    <w:rsid w:val="009855F7"/>
    <w:rsid w:val="0098681D"/>
    <w:rsid w:val="00986BA8"/>
    <w:rsid w:val="0098796A"/>
    <w:rsid w:val="00992981"/>
    <w:rsid w:val="0099324F"/>
    <w:rsid w:val="00993788"/>
    <w:rsid w:val="00996505"/>
    <w:rsid w:val="00996607"/>
    <w:rsid w:val="00997A1B"/>
    <w:rsid w:val="009A12CC"/>
    <w:rsid w:val="009A3204"/>
    <w:rsid w:val="009A4273"/>
    <w:rsid w:val="009A43DF"/>
    <w:rsid w:val="009A4510"/>
    <w:rsid w:val="009A6364"/>
    <w:rsid w:val="009A660C"/>
    <w:rsid w:val="009A6A8A"/>
    <w:rsid w:val="009A6D0B"/>
    <w:rsid w:val="009B0695"/>
    <w:rsid w:val="009B1E6D"/>
    <w:rsid w:val="009B2DB8"/>
    <w:rsid w:val="009B3EEF"/>
    <w:rsid w:val="009B63DD"/>
    <w:rsid w:val="009B6994"/>
    <w:rsid w:val="009B7560"/>
    <w:rsid w:val="009B75BD"/>
    <w:rsid w:val="009C010A"/>
    <w:rsid w:val="009C1079"/>
    <w:rsid w:val="009C1E62"/>
    <w:rsid w:val="009C3AA3"/>
    <w:rsid w:val="009C4992"/>
    <w:rsid w:val="009C4B19"/>
    <w:rsid w:val="009C50DD"/>
    <w:rsid w:val="009C5A27"/>
    <w:rsid w:val="009C623B"/>
    <w:rsid w:val="009C7DB8"/>
    <w:rsid w:val="009D1F4A"/>
    <w:rsid w:val="009D2918"/>
    <w:rsid w:val="009D54CA"/>
    <w:rsid w:val="009D604B"/>
    <w:rsid w:val="009D673A"/>
    <w:rsid w:val="009D75B6"/>
    <w:rsid w:val="009D7CAF"/>
    <w:rsid w:val="009D7CF3"/>
    <w:rsid w:val="009E0930"/>
    <w:rsid w:val="009E2E89"/>
    <w:rsid w:val="009E3566"/>
    <w:rsid w:val="009E3F85"/>
    <w:rsid w:val="009E6271"/>
    <w:rsid w:val="009E712A"/>
    <w:rsid w:val="009F0DCE"/>
    <w:rsid w:val="009F3FF5"/>
    <w:rsid w:val="009F43BE"/>
    <w:rsid w:val="009F5ABA"/>
    <w:rsid w:val="009F5DF2"/>
    <w:rsid w:val="009F5F37"/>
    <w:rsid w:val="009F71DA"/>
    <w:rsid w:val="00A009F2"/>
    <w:rsid w:val="00A010E6"/>
    <w:rsid w:val="00A03BCB"/>
    <w:rsid w:val="00A043C2"/>
    <w:rsid w:val="00A06408"/>
    <w:rsid w:val="00A10D4A"/>
    <w:rsid w:val="00A10F98"/>
    <w:rsid w:val="00A11032"/>
    <w:rsid w:val="00A12761"/>
    <w:rsid w:val="00A1474A"/>
    <w:rsid w:val="00A162DF"/>
    <w:rsid w:val="00A16836"/>
    <w:rsid w:val="00A16FE6"/>
    <w:rsid w:val="00A20D2F"/>
    <w:rsid w:val="00A215B7"/>
    <w:rsid w:val="00A216EA"/>
    <w:rsid w:val="00A21B90"/>
    <w:rsid w:val="00A258E2"/>
    <w:rsid w:val="00A25B56"/>
    <w:rsid w:val="00A25DEF"/>
    <w:rsid w:val="00A263D2"/>
    <w:rsid w:val="00A26C24"/>
    <w:rsid w:val="00A272FF"/>
    <w:rsid w:val="00A27E92"/>
    <w:rsid w:val="00A302B7"/>
    <w:rsid w:val="00A31046"/>
    <w:rsid w:val="00A3216A"/>
    <w:rsid w:val="00A32840"/>
    <w:rsid w:val="00A32907"/>
    <w:rsid w:val="00A36369"/>
    <w:rsid w:val="00A36DBD"/>
    <w:rsid w:val="00A3735F"/>
    <w:rsid w:val="00A40FCE"/>
    <w:rsid w:val="00A4191B"/>
    <w:rsid w:val="00A41966"/>
    <w:rsid w:val="00A4296A"/>
    <w:rsid w:val="00A4300D"/>
    <w:rsid w:val="00A43D3A"/>
    <w:rsid w:val="00A43E1A"/>
    <w:rsid w:val="00A44387"/>
    <w:rsid w:val="00A44A32"/>
    <w:rsid w:val="00A454CB"/>
    <w:rsid w:val="00A456E4"/>
    <w:rsid w:val="00A4655D"/>
    <w:rsid w:val="00A47E4E"/>
    <w:rsid w:val="00A5295B"/>
    <w:rsid w:val="00A5433E"/>
    <w:rsid w:val="00A555E4"/>
    <w:rsid w:val="00A578C5"/>
    <w:rsid w:val="00A57B3F"/>
    <w:rsid w:val="00A57F28"/>
    <w:rsid w:val="00A61321"/>
    <w:rsid w:val="00A61637"/>
    <w:rsid w:val="00A6253D"/>
    <w:rsid w:val="00A63BC2"/>
    <w:rsid w:val="00A6428E"/>
    <w:rsid w:val="00A6536F"/>
    <w:rsid w:val="00A71404"/>
    <w:rsid w:val="00A72C49"/>
    <w:rsid w:val="00A752BB"/>
    <w:rsid w:val="00A767E1"/>
    <w:rsid w:val="00A775C9"/>
    <w:rsid w:val="00A77C71"/>
    <w:rsid w:val="00A77EA5"/>
    <w:rsid w:val="00A816D8"/>
    <w:rsid w:val="00A817FC"/>
    <w:rsid w:val="00A81827"/>
    <w:rsid w:val="00A81ED2"/>
    <w:rsid w:val="00A82255"/>
    <w:rsid w:val="00A823D9"/>
    <w:rsid w:val="00A8449E"/>
    <w:rsid w:val="00A84970"/>
    <w:rsid w:val="00A8788F"/>
    <w:rsid w:val="00A90398"/>
    <w:rsid w:val="00A91737"/>
    <w:rsid w:val="00A91A51"/>
    <w:rsid w:val="00A94665"/>
    <w:rsid w:val="00A9658C"/>
    <w:rsid w:val="00A9782D"/>
    <w:rsid w:val="00AA1C17"/>
    <w:rsid w:val="00AA1FC3"/>
    <w:rsid w:val="00AA27F3"/>
    <w:rsid w:val="00AA3CC6"/>
    <w:rsid w:val="00AA5953"/>
    <w:rsid w:val="00AA6359"/>
    <w:rsid w:val="00AA771E"/>
    <w:rsid w:val="00AB0135"/>
    <w:rsid w:val="00AB02A0"/>
    <w:rsid w:val="00AB4F5A"/>
    <w:rsid w:val="00AB6EAE"/>
    <w:rsid w:val="00AB7285"/>
    <w:rsid w:val="00AB7507"/>
    <w:rsid w:val="00AB772F"/>
    <w:rsid w:val="00AB7B61"/>
    <w:rsid w:val="00AB7D71"/>
    <w:rsid w:val="00AC0F03"/>
    <w:rsid w:val="00AC3E26"/>
    <w:rsid w:val="00AC40A7"/>
    <w:rsid w:val="00AC5BB0"/>
    <w:rsid w:val="00AC6600"/>
    <w:rsid w:val="00AC6F59"/>
    <w:rsid w:val="00AC718D"/>
    <w:rsid w:val="00AC79E4"/>
    <w:rsid w:val="00AD5A00"/>
    <w:rsid w:val="00AD5A6E"/>
    <w:rsid w:val="00AD60DC"/>
    <w:rsid w:val="00AD7C3B"/>
    <w:rsid w:val="00AE1B01"/>
    <w:rsid w:val="00AE20F5"/>
    <w:rsid w:val="00AE51B7"/>
    <w:rsid w:val="00AE6040"/>
    <w:rsid w:val="00AE7692"/>
    <w:rsid w:val="00AE77A7"/>
    <w:rsid w:val="00AF2686"/>
    <w:rsid w:val="00AF6992"/>
    <w:rsid w:val="00AF721D"/>
    <w:rsid w:val="00B007A1"/>
    <w:rsid w:val="00B07E29"/>
    <w:rsid w:val="00B11770"/>
    <w:rsid w:val="00B12062"/>
    <w:rsid w:val="00B12ACE"/>
    <w:rsid w:val="00B12BA5"/>
    <w:rsid w:val="00B16257"/>
    <w:rsid w:val="00B16846"/>
    <w:rsid w:val="00B16FDC"/>
    <w:rsid w:val="00B17EE1"/>
    <w:rsid w:val="00B202F9"/>
    <w:rsid w:val="00B20699"/>
    <w:rsid w:val="00B20F2D"/>
    <w:rsid w:val="00B227E7"/>
    <w:rsid w:val="00B24DF2"/>
    <w:rsid w:val="00B26F65"/>
    <w:rsid w:val="00B2777F"/>
    <w:rsid w:val="00B30072"/>
    <w:rsid w:val="00B30BC4"/>
    <w:rsid w:val="00B31861"/>
    <w:rsid w:val="00B32A1F"/>
    <w:rsid w:val="00B33157"/>
    <w:rsid w:val="00B333D8"/>
    <w:rsid w:val="00B336B7"/>
    <w:rsid w:val="00B34771"/>
    <w:rsid w:val="00B347DB"/>
    <w:rsid w:val="00B34AC2"/>
    <w:rsid w:val="00B34DFE"/>
    <w:rsid w:val="00B35867"/>
    <w:rsid w:val="00B36569"/>
    <w:rsid w:val="00B36955"/>
    <w:rsid w:val="00B41439"/>
    <w:rsid w:val="00B42DD2"/>
    <w:rsid w:val="00B438F1"/>
    <w:rsid w:val="00B43D96"/>
    <w:rsid w:val="00B43E3B"/>
    <w:rsid w:val="00B4448F"/>
    <w:rsid w:val="00B447AE"/>
    <w:rsid w:val="00B447F9"/>
    <w:rsid w:val="00B45D9C"/>
    <w:rsid w:val="00B46340"/>
    <w:rsid w:val="00B47518"/>
    <w:rsid w:val="00B47C65"/>
    <w:rsid w:val="00B51090"/>
    <w:rsid w:val="00B52593"/>
    <w:rsid w:val="00B52780"/>
    <w:rsid w:val="00B5352C"/>
    <w:rsid w:val="00B541A1"/>
    <w:rsid w:val="00B54548"/>
    <w:rsid w:val="00B54AA6"/>
    <w:rsid w:val="00B56B2D"/>
    <w:rsid w:val="00B56FE9"/>
    <w:rsid w:val="00B577B5"/>
    <w:rsid w:val="00B579CB"/>
    <w:rsid w:val="00B61EEC"/>
    <w:rsid w:val="00B6236B"/>
    <w:rsid w:val="00B639A3"/>
    <w:rsid w:val="00B65BA2"/>
    <w:rsid w:val="00B65C86"/>
    <w:rsid w:val="00B70FC4"/>
    <w:rsid w:val="00B71148"/>
    <w:rsid w:val="00B72440"/>
    <w:rsid w:val="00B7246A"/>
    <w:rsid w:val="00B75C8D"/>
    <w:rsid w:val="00B76005"/>
    <w:rsid w:val="00B7616D"/>
    <w:rsid w:val="00B8076C"/>
    <w:rsid w:val="00B83E87"/>
    <w:rsid w:val="00B84B1C"/>
    <w:rsid w:val="00B850A3"/>
    <w:rsid w:val="00B864E0"/>
    <w:rsid w:val="00B87689"/>
    <w:rsid w:val="00B8776A"/>
    <w:rsid w:val="00B87975"/>
    <w:rsid w:val="00B9066C"/>
    <w:rsid w:val="00B90BE0"/>
    <w:rsid w:val="00B91B61"/>
    <w:rsid w:val="00B92C23"/>
    <w:rsid w:val="00B92CBB"/>
    <w:rsid w:val="00BA0866"/>
    <w:rsid w:val="00BA0CDB"/>
    <w:rsid w:val="00BA13F2"/>
    <w:rsid w:val="00BA2A58"/>
    <w:rsid w:val="00BA6DE6"/>
    <w:rsid w:val="00BA743F"/>
    <w:rsid w:val="00BB03FC"/>
    <w:rsid w:val="00BB6317"/>
    <w:rsid w:val="00BB6880"/>
    <w:rsid w:val="00BB6FD3"/>
    <w:rsid w:val="00BB7BBA"/>
    <w:rsid w:val="00BC0673"/>
    <w:rsid w:val="00BC0D12"/>
    <w:rsid w:val="00BC1B54"/>
    <w:rsid w:val="00BC208D"/>
    <w:rsid w:val="00BC2E34"/>
    <w:rsid w:val="00BC35A3"/>
    <w:rsid w:val="00BC3CDA"/>
    <w:rsid w:val="00BC4449"/>
    <w:rsid w:val="00BC4BCA"/>
    <w:rsid w:val="00BC4C0D"/>
    <w:rsid w:val="00BC5318"/>
    <w:rsid w:val="00BC6FB7"/>
    <w:rsid w:val="00BC75B2"/>
    <w:rsid w:val="00BC7698"/>
    <w:rsid w:val="00BD07B8"/>
    <w:rsid w:val="00BD09A8"/>
    <w:rsid w:val="00BD1727"/>
    <w:rsid w:val="00BD420B"/>
    <w:rsid w:val="00BD517B"/>
    <w:rsid w:val="00BE3326"/>
    <w:rsid w:val="00BE42AE"/>
    <w:rsid w:val="00BE655A"/>
    <w:rsid w:val="00BE7183"/>
    <w:rsid w:val="00BE7ADC"/>
    <w:rsid w:val="00BF04D9"/>
    <w:rsid w:val="00BF3DFC"/>
    <w:rsid w:val="00BF506A"/>
    <w:rsid w:val="00BF5D40"/>
    <w:rsid w:val="00BF683C"/>
    <w:rsid w:val="00C01C6E"/>
    <w:rsid w:val="00C0454F"/>
    <w:rsid w:val="00C04C8E"/>
    <w:rsid w:val="00C05F39"/>
    <w:rsid w:val="00C05FD6"/>
    <w:rsid w:val="00C0646C"/>
    <w:rsid w:val="00C0681B"/>
    <w:rsid w:val="00C06BCE"/>
    <w:rsid w:val="00C06BE0"/>
    <w:rsid w:val="00C12A61"/>
    <w:rsid w:val="00C138BC"/>
    <w:rsid w:val="00C13EA4"/>
    <w:rsid w:val="00C1422A"/>
    <w:rsid w:val="00C14674"/>
    <w:rsid w:val="00C14BAA"/>
    <w:rsid w:val="00C16838"/>
    <w:rsid w:val="00C1793F"/>
    <w:rsid w:val="00C22405"/>
    <w:rsid w:val="00C226B3"/>
    <w:rsid w:val="00C25FF1"/>
    <w:rsid w:val="00C2738A"/>
    <w:rsid w:val="00C31BB4"/>
    <w:rsid w:val="00C32648"/>
    <w:rsid w:val="00C32B1B"/>
    <w:rsid w:val="00C33B3D"/>
    <w:rsid w:val="00C3401D"/>
    <w:rsid w:val="00C371F5"/>
    <w:rsid w:val="00C372D0"/>
    <w:rsid w:val="00C37698"/>
    <w:rsid w:val="00C41147"/>
    <w:rsid w:val="00C41501"/>
    <w:rsid w:val="00C41A60"/>
    <w:rsid w:val="00C42CA2"/>
    <w:rsid w:val="00C43143"/>
    <w:rsid w:val="00C4634B"/>
    <w:rsid w:val="00C46602"/>
    <w:rsid w:val="00C46A18"/>
    <w:rsid w:val="00C5197F"/>
    <w:rsid w:val="00C5234A"/>
    <w:rsid w:val="00C52913"/>
    <w:rsid w:val="00C52E78"/>
    <w:rsid w:val="00C54BDD"/>
    <w:rsid w:val="00C5679B"/>
    <w:rsid w:val="00C5764B"/>
    <w:rsid w:val="00C629E1"/>
    <w:rsid w:val="00C62A7C"/>
    <w:rsid w:val="00C63F93"/>
    <w:rsid w:val="00C645CB"/>
    <w:rsid w:val="00C64E6C"/>
    <w:rsid w:val="00C6508A"/>
    <w:rsid w:val="00C70FEE"/>
    <w:rsid w:val="00C71A21"/>
    <w:rsid w:val="00C72076"/>
    <w:rsid w:val="00C73C5B"/>
    <w:rsid w:val="00C75108"/>
    <w:rsid w:val="00C751AF"/>
    <w:rsid w:val="00C75F83"/>
    <w:rsid w:val="00C815CD"/>
    <w:rsid w:val="00C81D1B"/>
    <w:rsid w:val="00C81E06"/>
    <w:rsid w:val="00C82415"/>
    <w:rsid w:val="00C82D3B"/>
    <w:rsid w:val="00C8360E"/>
    <w:rsid w:val="00C86A64"/>
    <w:rsid w:val="00C87B3A"/>
    <w:rsid w:val="00C9057B"/>
    <w:rsid w:val="00C91A74"/>
    <w:rsid w:val="00C931A6"/>
    <w:rsid w:val="00C945E9"/>
    <w:rsid w:val="00C948A7"/>
    <w:rsid w:val="00C94E2E"/>
    <w:rsid w:val="00C95244"/>
    <w:rsid w:val="00C9558F"/>
    <w:rsid w:val="00C95A1A"/>
    <w:rsid w:val="00C95F60"/>
    <w:rsid w:val="00C96E27"/>
    <w:rsid w:val="00C972EA"/>
    <w:rsid w:val="00CA00AA"/>
    <w:rsid w:val="00CA1771"/>
    <w:rsid w:val="00CA1AAA"/>
    <w:rsid w:val="00CA341C"/>
    <w:rsid w:val="00CA5C21"/>
    <w:rsid w:val="00CA63BD"/>
    <w:rsid w:val="00CA6703"/>
    <w:rsid w:val="00CB0371"/>
    <w:rsid w:val="00CB17E6"/>
    <w:rsid w:val="00CB3503"/>
    <w:rsid w:val="00CB50A0"/>
    <w:rsid w:val="00CB5A73"/>
    <w:rsid w:val="00CB5CA3"/>
    <w:rsid w:val="00CB6841"/>
    <w:rsid w:val="00CB7088"/>
    <w:rsid w:val="00CC0BE4"/>
    <w:rsid w:val="00CC510B"/>
    <w:rsid w:val="00CC6353"/>
    <w:rsid w:val="00CC63AA"/>
    <w:rsid w:val="00CD0147"/>
    <w:rsid w:val="00CD0602"/>
    <w:rsid w:val="00CD3EE3"/>
    <w:rsid w:val="00CD40C7"/>
    <w:rsid w:val="00CD76F5"/>
    <w:rsid w:val="00CE0A86"/>
    <w:rsid w:val="00CE1708"/>
    <w:rsid w:val="00CE1AC3"/>
    <w:rsid w:val="00CE2473"/>
    <w:rsid w:val="00CE63C1"/>
    <w:rsid w:val="00CE7070"/>
    <w:rsid w:val="00CF2279"/>
    <w:rsid w:val="00CF61BA"/>
    <w:rsid w:val="00D016BD"/>
    <w:rsid w:val="00D0179E"/>
    <w:rsid w:val="00D01A5C"/>
    <w:rsid w:val="00D0284F"/>
    <w:rsid w:val="00D03DA0"/>
    <w:rsid w:val="00D050F1"/>
    <w:rsid w:val="00D069BF"/>
    <w:rsid w:val="00D075FB"/>
    <w:rsid w:val="00D111CD"/>
    <w:rsid w:val="00D12896"/>
    <w:rsid w:val="00D17F9A"/>
    <w:rsid w:val="00D20256"/>
    <w:rsid w:val="00D21312"/>
    <w:rsid w:val="00D21869"/>
    <w:rsid w:val="00D21ADA"/>
    <w:rsid w:val="00D22249"/>
    <w:rsid w:val="00D248BE"/>
    <w:rsid w:val="00D254F2"/>
    <w:rsid w:val="00D25DC3"/>
    <w:rsid w:val="00D268CB"/>
    <w:rsid w:val="00D26AD9"/>
    <w:rsid w:val="00D3026F"/>
    <w:rsid w:val="00D3054F"/>
    <w:rsid w:val="00D32C6E"/>
    <w:rsid w:val="00D34E22"/>
    <w:rsid w:val="00D34EDF"/>
    <w:rsid w:val="00D35834"/>
    <w:rsid w:val="00D368DA"/>
    <w:rsid w:val="00D36AA3"/>
    <w:rsid w:val="00D37B2C"/>
    <w:rsid w:val="00D401DF"/>
    <w:rsid w:val="00D406FE"/>
    <w:rsid w:val="00D409BF"/>
    <w:rsid w:val="00D40AB3"/>
    <w:rsid w:val="00D40F72"/>
    <w:rsid w:val="00D41C7E"/>
    <w:rsid w:val="00D4210F"/>
    <w:rsid w:val="00D42337"/>
    <w:rsid w:val="00D43417"/>
    <w:rsid w:val="00D4654E"/>
    <w:rsid w:val="00D473BE"/>
    <w:rsid w:val="00D473F8"/>
    <w:rsid w:val="00D475FB"/>
    <w:rsid w:val="00D47AA2"/>
    <w:rsid w:val="00D47E73"/>
    <w:rsid w:val="00D501D2"/>
    <w:rsid w:val="00D511A8"/>
    <w:rsid w:val="00D52798"/>
    <w:rsid w:val="00D5568B"/>
    <w:rsid w:val="00D56B05"/>
    <w:rsid w:val="00D61FB9"/>
    <w:rsid w:val="00D6439B"/>
    <w:rsid w:val="00D66C85"/>
    <w:rsid w:val="00D66C86"/>
    <w:rsid w:val="00D70DA9"/>
    <w:rsid w:val="00D70F29"/>
    <w:rsid w:val="00D76C72"/>
    <w:rsid w:val="00D77BC9"/>
    <w:rsid w:val="00D80AC0"/>
    <w:rsid w:val="00D81390"/>
    <w:rsid w:val="00D82169"/>
    <w:rsid w:val="00D8216F"/>
    <w:rsid w:val="00D82E19"/>
    <w:rsid w:val="00D837F8"/>
    <w:rsid w:val="00D83A3D"/>
    <w:rsid w:val="00D9029E"/>
    <w:rsid w:val="00D906B2"/>
    <w:rsid w:val="00D9273C"/>
    <w:rsid w:val="00D92F4F"/>
    <w:rsid w:val="00D93808"/>
    <w:rsid w:val="00D94D77"/>
    <w:rsid w:val="00D956C9"/>
    <w:rsid w:val="00D95ADA"/>
    <w:rsid w:val="00D95AEC"/>
    <w:rsid w:val="00DA0C1D"/>
    <w:rsid w:val="00DA58F2"/>
    <w:rsid w:val="00DA59E3"/>
    <w:rsid w:val="00DA7406"/>
    <w:rsid w:val="00DA79AD"/>
    <w:rsid w:val="00DB0430"/>
    <w:rsid w:val="00DB1C42"/>
    <w:rsid w:val="00DB3516"/>
    <w:rsid w:val="00DB3F0F"/>
    <w:rsid w:val="00DB4DC0"/>
    <w:rsid w:val="00DB703C"/>
    <w:rsid w:val="00DB706C"/>
    <w:rsid w:val="00DC0866"/>
    <w:rsid w:val="00DC153D"/>
    <w:rsid w:val="00DC1BF9"/>
    <w:rsid w:val="00DC32F8"/>
    <w:rsid w:val="00DC5198"/>
    <w:rsid w:val="00DC5971"/>
    <w:rsid w:val="00DC64DE"/>
    <w:rsid w:val="00DC75D8"/>
    <w:rsid w:val="00DD0361"/>
    <w:rsid w:val="00DD0458"/>
    <w:rsid w:val="00DD0919"/>
    <w:rsid w:val="00DD0D23"/>
    <w:rsid w:val="00DD25D6"/>
    <w:rsid w:val="00DD4D42"/>
    <w:rsid w:val="00DD5E1C"/>
    <w:rsid w:val="00DD6AB2"/>
    <w:rsid w:val="00DD6BFF"/>
    <w:rsid w:val="00DD6C6D"/>
    <w:rsid w:val="00DE2009"/>
    <w:rsid w:val="00DE4047"/>
    <w:rsid w:val="00DE4087"/>
    <w:rsid w:val="00DE5741"/>
    <w:rsid w:val="00DF0762"/>
    <w:rsid w:val="00DF084E"/>
    <w:rsid w:val="00DF22FD"/>
    <w:rsid w:val="00DF2F7D"/>
    <w:rsid w:val="00DF45E7"/>
    <w:rsid w:val="00DF568B"/>
    <w:rsid w:val="00DF73CA"/>
    <w:rsid w:val="00DF7D89"/>
    <w:rsid w:val="00E0034D"/>
    <w:rsid w:val="00E00591"/>
    <w:rsid w:val="00E00F5A"/>
    <w:rsid w:val="00E01BBF"/>
    <w:rsid w:val="00E03D8E"/>
    <w:rsid w:val="00E03F46"/>
    <w:rsid w:val="00E041F0"/>
    <w:rsid w:val="00E078C4"/>
    <w:rsid w:val="00E12BF3"/>
    <w:rsid w:val="00E13934"/>
    <w:rsid w:val="00E13C45"/>
    <w:rsid w:val="00E144E4"/>
    <w:rsid w:val="00E16529"/>
    <w:rsid w:val="00E16980"/>
    <w:rsid w:val="00E22B63"/>
    <w:rsid w:val="00E22FFB"/>
    <w:rsid w:val="00E2336B"/>
    <w:rsid w:val="00E23698"/>
    <w:rsid w:val="00E25C61"/>
    <w:rsid w:val="00E26EAA"/>
    <w:rsid w:val="00E27213"/>
    <w:rsid w:val="00E3025E"/>
    <w:rsid w:val="00E3199E"/>
    <w:rsid w:val="00E327E2"/>
    <w:rsid w:val="00E33374"/>
    <w:rsid w:val="00E3394A"/>
    <w:rsid w:val="00E3455C"/>
    <w:rsid w:val="00E34CFD"/>
    <w:rsid w:val="00E352C2"/>
    <w:rsid w:val="00E35769"/>
    <w:rsid w:val="00E40889"/>
    <w:rsid w:val="00E411F2"/>
    <w:rsid w:val="00E41A4A"/>
    <w:rsid w:val="00E41D35"/>
    <w:rsid w:val="00E42542"/>
    <w:rsid w:val="00E434DC"/>
    <w:rsid w:val="00E437C4"/>
    <w:rsid w:val="00E43F03"/>
    <w:rsid w:val="00E4664C"/>
    <w:rsid w:val="00E479AA"/>
    <w:rsid w:val="00E50C91"/>
    <w:rsid w:val="00E512D8"/>
    <w:rsid w:val="00E52266"/>
    <w:rsid w:val="00E54A13"/>
    <w:rsid w:val="00E54DF3"/>
    <w:rsid w:val="00E552CD"/>
    <w:rsid w:val="00E56180"/>
    <w:rsid w:val="00E56594"/>
    <w:rsid w:val="00E618D8"/>
    <w:rsid w:val="00E620C9"/>
    <w:rsid w:val="00E718D5"/>
    <w:rsid w:val="00E71E16"/>
    <w:rsid w:val="00E723F9"/>
    <w:rsid w:val="00E7377F"/>
    <w:rsid w:val="00E737EA"/>
    <w:rsid w:val="00E73B6A"/>
    <w:rsid w:val="00E73D24"/>
    <w:rsid w:val="00E77945"/>
    <w:rsid w:val="00E77D91"/>
    <w:rsid w:val="00E77E71"/>
    <w:rsid w:val="00E82A5C"/>
    <w:rsid w:val="00E85873"/>
    <w:rsid w:val="00E85A02"/>
    <w:rsid w:val="00E903CC"/>
    <w:rsid w:val="00E903DE"/>
    <w:rsid w:val="00E90519"/>
    <w:rsid w:val="00E93DB4"/>
    <w:rsid w:val="00E95BEE"/>
    <w:rsid w:val="00E9719F"/>
    <w:rsid w:val="00EA09E9"/>
    <w:rsid w:val="00EA0AAD"/>
    <w:rsid w:val="00EA0DE7"/>
    <w:rsid w:val="00EA1515"/>
    <w:rsid w:val="00EA2131"/>
    <w:rsid w:val="00EA22DB"/>
    <w:rsid w:val="00EA3074"/>
    <w:rsid w:val="00EA487C"/>
    <w:rsid w:val="00EA6CCE"/>
    <w:rsid w:val="00EB13C0"/>
    <w:rsid w:val="00EB51B4"/>
    <w:rsid w:val="00EB66A0"/>
    <w:rsid w:val="00EB74CD"/>
    <w:rsid w:val="00EC0E8B"/>
    <w:rsid w:val="00EC1E99"/>
    <w:rsid w:val="00EC1EC1"/>
    <w:rsid w:val="00EC4621"/>
    <w:rsid w:val="00EC4FF1"/>
    <w:rsid w:val="00EC5051"/>
    <w:rsid w:val="00EC69C6"/>
    <w:rsid w:val="00EC7338"/>
    <w:rsid w:val="00ED1FCE"/>
    <w:rsid w:val="00ED26C7"/>
    <w:rsid w:val="00ED38A8"/>
    <w:rsid w:val="00ED4345"/>
    <w:rsid w:val="00ED55C1"/>
    <w:rsid w:val="00EE0153"/>
    <w:rsid w:val="00EE30F3"/>
    <w:rsid w:val="00EE4BC3"/>
    <w:rsid w:val="00EE4C1F"/>
    <w:rsid w:val="00EE5A81"/>
    <w:rsid w:val="00EE728F"/>
    <w:rsid w:val="00EF0464"/>
    <w:rsid w:val="00EF15E5"/>
    <w:rsid w:val="00EF1DD5"/>
    <w:rsid w:val="00EF33BC"/>
    <w:rsid w:val="00EF3572"/>
    <w:rsid w:val="00EF3C65"/>
    <w:rsid w:val="00EF4834"/>
    <w:rsid w:val="00EF530F"/>
    <w:rsid w:val="00EF5360"/>
    <w:rsid w:val="00EF641A"/>
    <w:rsid w:val="00EF74A3"/>
    <w:rsid w:val="00EF7E35"/>
    <w:rsid w:val="00F008E0"/>
    <w:rsid w:val="00F01DCC"/>
    <w:rsid w:val="00F04056"/>
    <w:rsid w:val="00F056DE"/>
    <w:rsid w:val="00F05792"/>
    <w:rsid w:val="00F05DD6"/>
    <w:rsid w:val="00F0647C"/>
    <w:rsid w:val="00F07050"/>
    <w:rsid w:val="00F07AA9"/>
    <w:rsid w:val="00F1035F"/>
    <w:rsid w:val="00F10F63"/>
    <w:rsid w:val="00F11002"/>
    <w:rsid w:val="00F135CF"/>
    <w:rsid w:val="00F1708D"/>
    <w:rsid w:val="00F17279"/>
    <w:rsid w:val="00F17412"/>
    <w:rsid w:val="00F17436"/>
    <w:rsid w:val="00F176B0"/>
    <w:rsid w:val="00F204A3"/>
    <w:rsid w:val="00F2119E"/>
    <w:rsid w:val="00F2141F"/>
    <w:rsid w:val="00F21796"/>
    <w:rsid w:val="00F23C99"/>
    <w:rsid w:val="00F2506C"/>
    <w:rsid w:val="00F256A2"/>
    <w:rsid w:val="00F25BD2"/>
    <w:rsid w:val="00F27EA5"/>
    <w:rsid w:val="00F31CE2"/>
    <w:rsid w:val="00F3234C"/>
    <w:rsid w:val="00F326CE"/>
    <w:rsid w:val="00F33FB3"/>
    <w:rsid w:val="00F345E7"/>
    <w:rsid w:val="00F35C81"/>
    <w:rsid w:val="00F36A1F"/>
    <w:rsid w:val="00F37136"/>
    <w:rsid w:val="00F372FF"/>
    <w:rsid w:val="00F4011B"/>
    <w:rsid w:val="00F414EF"/>
    <w:rsid w:val="00F417AD"/>
    <w:rsid w:val="00F423D8"/>
    <w:rsid w:val="00F4257C"/>
    <w:rsid w:val="00F42C57"/>
    <w:rsid w:val="00F42CCA"/>
    <w:rsid w:val="00F44BFF"/>
    <w:rsid w:val="00F453FA"/>
    <w:rsid w:val="00F4589A"/>
    <w:rsid w:val="00F46D83"/>
    <w:rsid w:val="00F5252F"/>
    <w:rsid w:val="00F52B66"/>
    <w:rsid w:val="00F54325"/>
    <w:rsid w:val="00F5495B"/>
    <w:rsid w:val="00F54C96"/>
    <w:rsid w:val="00F54FC3"/>
    <w:rsid w:val="00F5566F"/>
    <w:rsid w:val="00F55D4C"/>
    <w:rsid w:val="00F56BC0"/>
    <w:rsid w:val="00F57FCD"/>
    <w:rsid w:val="00F61689"/>
    <w:rsid w:val="00F637B2"/>
    <w:rsid w:val="00F6505D"/>
    <w:rsid w:val="00F66450"/>
    <w:rsid w:val="00F670B2"/>
    <w:rsid w:val="00F700BD"/>
    <w:rsid w:val="00F71F75"/>
    <w:rsid w:val="00F73989"/>
    <w:rsid w:val="00F7497F"/>
    <w:rsid w:val="00F749FA"/>
    <w:rsid w:val="00F74BDA"/>
    <w:rsid w:val="00F755D3"/>
    <w:rsid w:val="00F759B3"/>
    <w:rsid w:val="00F7639D"/>
    <w:rsid w:val="00F76E6A"/>
    <w:rsid w:val="00F7735A"/>
    <w:rsid w:val="00F77C65"/>
    <w:rsid w:val="00F813BF"/>
    <w:rsid w:val="00F81798"/>
    <w:rsid w:val="00F82D44"/>
    <w:rsid w:val="00F83991"/>
    <w:rsid w:val="00F84C2C"/>
    <w:rsid w:val="00F91591"/>
    <w:rsid w:val="00F91955"/>
    <w:rsid w:val="00F927EE"/>
    <w:rsid w:val="00F933C1"/>
    <w:rsid w:val="00F951D7"/>
    <w:rsid w:val="00F964D4"/>
    <w:rsid w:val="00F97F36"/>
    <w:rsid w:val="00FA0C14"/>
    <w:rsid w:val="00FA1335"/>
    <w:rsid w:val="00FA3695"/>
    <w:rsid w:val="00FA3ADA"/>
    <w:rsid w:val="00FA40EC"/>
    <w:rsid w:val="00FA55D7"/>
    <w:rsid w:val="00FA72B5"/>
    <w:rsid w:val="00FB06B4"/>
    <w:rsid w:val="00FB1424"/>
    <w:rsid w:val="00FB1836"/>
    <w:rsid w:val="00FB1E3D"/>
    <w:rsid w:val="00FB4EF4"/>
    <w:rsid w:val="00FC2471"/>
    <w:rsid w:val="00FC2F77"/>
    <w:rsid w:val="00FC354C"/>
    <w:rsid w:val="00FC3FED"/>
    <w:rsid w:val="00FC45BC"/>
    <w:rsid w:val="00FC54A1"/>
    <w:rsid w:val="00FD0D4D"/>
    <w:rsid w:val="00FD4038"/>
    <w:rsid w:val="00FD5222"/>
    <w:rsid w:val="00FD52BB"/>
    <w:rsid w:val="00FD7613"/>
    <w:rsid w:val="00FD7D2B"/>
    <w:rsid w:val="00FE00D0"/>
    <w:rsid w:val="00FE2986"/>
    <w:rsid w:val="00FE2FFF"/>
    <w:rsid w:val="00FE3797"/>
    <w:rsid w:val="00FE3B21"/>
    <w:rsid w:val="00FE3D6A"/>
    <w:rsid w:val="00FE5543"/>
    <w:rsid w:val="00FE566D"/>
    <w:rsid w:val="00FE5F54"/>
    <w:rsid w:val="00FF03EB"/>
    <w:rsid w:val="00FF12EB"/>
    <w:rsid w:val="00FF1B5F"/>
    <w:rsid w:val="00FF3524"/>
    <w:rsid w:val="00FF4A3F"/>
    <w:rsid w:val="00FF5FB9"/>
    <w:rsid w:val="00FF656B"/>
    <w:rsid w:val="01687703"/>
    <w:rsid w:val="01757824"/>
    <w:rsid w:val="018172EC"/>
    <w:rsid w:val="01AD1901"/>
    <w:rsid w:val="01AE3368"/>
    <w:rsid w:val="01DF6566"/>
    <w:rsid w:val="01E46D89"/>
    <w:rsid w:val="021B7CF5"/>
    <w:rsid w:val="022E505B"/>
    <w:rsid w:val="02AA3216"/>
    <w:rsid w:val="02C33438"/>
    <w:rsid w:val="02DF53A2"/>
    <w:rsid w:val="02F079B0"/>
    <w:rsid w:val="02F462E2"/>
    <w:rsid w:val="032D2C36"/>
    <w:rsid w:val="03CA0493"/>
    <w:rsid w:val="04277401"/>
    <w:rsid w:val="043D5797"/>
    <w:rsid w:val="04633783"/>
    <w:rsid w:val="046D395F"/>
    <w:rsid w:val="04975D0B"/>
    <w:rsid w:val="04DD5CF7"/>
    <w:rsid w:val="04E377CC"/>
    <w:rsid w:val="04E47912"/>
    <w:rsid w:val="04FF212C"/>
    <w:rsid w:val="053022E6"/>
    <w:rsid w:val="058F1702"/>
    <w:rsid w:val="05EF5465"/>
    <w:rsid w:val="063E62DD"/>
    <w:rsid w:val="077C75BE"/>
    <w:rsid w:val="07A94663"/>
    <w:rsid w:val="08444A26"/>
    <w:rsid w:val="0869106B"/>
    <w:rsid w:val="088C0A16"/>
    <w:rsid w:val="08B06CCB"/>
    <w:rsid w:val="08CB7BA1"/>
    <w:rsid w:val="09874099"/>
    <w:rsid w:val="09AF1F98"/>
    <w:rsid w:val="0A093EE7"/>
    <w:rsid w:val="0A1421D6"/>
    <w:rsid w:val="0AC5646A"/>
    <w:rsid w:val="0B1A3C3D"/>
    <w:rsid w:val="0B220922"/>
    <w:rsid w:val="0B5253F7"/>
    <w:rsid w:val="0BA47589"/>
    <w:rsid w:val="0BB81F66"/>
    <w:rsid w:val="0BCC3BF0"/>
    <w:rsid w:val="0BE34556"/>
    <w:rsid w:val="0BEC2B89"/>
    <w:rsid w:val="0C85560D"/>
    <w:rsid w:val="0C937D2A"/>
    <w:rsid w:val="0D305579"/>
    <w:rsid w:val="0D441360"/>
    <w:rsid w:val="0D8607E9"/>
    <w:rsid w:val="0DD836F5"/>
    <w:rsid w:val="0DED3F7D"/>
    <w:rsid w:val="0E341099"/>
    <w:rsid w:val="0E4866E4"/>
    <w:rsid w:val="0E50137D"/>
    <w:rsid w:val="0EB707AC"/>
    <w:rsid w:val="0F0D2FDB"/>
    <w:rsid w:val="0F9176C8"/>
    <w:rsid w:val="0F9235C5"/>
    <w:rsid w:val="10152804"/>
    <w:rsid w:val="10A411B6"/>
    <w:rsid w:val="10B55319"/>
    <w:rsid w:val="10CB3022"/>
    <w:rsid w:val="10F4581E"/>
    <w:rsid w:val="1108690A"/>
    <w:rsid w:val="112B7C66"/>
    <w:rsid w:val="113D2012"/>
    <w:rsid w:val="117369EA"/>
    <w:rsid w:val="11CC4FCF"/>
    <w:rsid w:val="11E708B9"/>
    <w:rsid w:val="1230601B"/>
    <w:rsid w:val="12312154"/>
    <w:rsid w:val="12725801"/>
    <w:rsid w:val="12906AB9"/>
    <w:rsid w:val="12CB4E8E"/>
    <w:rsid w:val="12D227D3"/>
    <w:rsid w:val="12ED5CBA"/>
    <w:rsid w:val="12FA7C84"/>
    <w:rsid w:val="135D14AC"/>
    <w:rsid w:val="139D51F7"/>
    <w:rsid w:val="13A83B12"/>
    <w:rsid w:val="14366080"/>
    <w:rsid w:val="148E5241"/>
    <w:rsid w:val="14A349E2"/>
    <w:rsid w:val="154D172E"/>
    <w:rsid w:val="15B50D11"/>
    <w:rsid w:val="16453EDD"/>
    <w:rsid w:val="16B94831"/>
    <w:rsid w:val="16EA51D6"/>
    <w:rsid w:val="17476818"/>
    <w:rsid w:val="17547EAE"/>
    <w:rsid w:val="17683939"/>
    <w:rsid w:val="18004CFB"/>
    <w:rsid w:val="182606CD"/>
    <w:rsid w:val="18903742"/>
    <w:rsid w:val="18AC4201"/>
    <w:rsid w:val="18AC5CCF"/>
    <w:rsid w:val="19142554"/>
    <w:rsid w:val="19330EA6"/>
    <w:rsid w:val="193340AF"/>
    <w:rsid w:val="196B7938"/>
    <w:rsid w:val="19C122CC"/>
    <w:rsid w:val="19FA641A"/>
    <w:rsid w:val="1A0758B3"/>
    <w:rsid w:val="1A2479DB"/>
    <w:rsid w:val="1A3B77F9"/>
    <w:rsid w:val="1A9D0669"/>
    <w:rsid w:val="1AE72984"/>
    <w:rsid w:val="1B3B0280"/>
    <w:rsid w:val="1B5E3E72"/>
    <w:rsid w:val="1B65639F"/>
    <w:rsid w:val="1B751DA0"/>
    <w:rsid w:val="1B8B42D7"/>
    <w:rsid w:val="1BB64A2F"/>
    <w:rsid w:val="1BE30E8C"/>
    <w:rsid w:val="1C081F0D"/>
    <w:rsid w:val="1C277732"/>
    <w:rsid w:val="1C2D4C78"/>
    <w:rsid w:val="1C4F5895"/>
    <w:rsid w:val="1C9E6B83"/>
    <w:rsid w:val="1CEA0FCA"/>
    <w:rsid w:val="1CED60A0"/>
    <w:rsid w:val="1D0432AA"/>
    <w:rsid w:val="1D4414A2"/>
    <w:rsid w:val="1D8D7182"/>
    <w:rsid w:val="1DD032AC"/>
    <w:rsid w:val="1DEE1608"/>
    <w:rsid w:val="1E0850D6"/>
    <w:rsid w:val="1E2A7DC2"/>
    <w:rsid w:val="1E620FE5"/>
    <w:rsid w:val="1E870B02"/>
    <w:rsid w:val="1EB27058"/>
    <w:rsid w:val="1EB970E0"/>
    <w:rsid w:val="1ED50EB7"/>
    <w:rsid w:val="1F387521"/>
    <w:rsid w:val="1FCF6E73"/>
    <w:rsid w:val="200F101E"/>
    <w:rsid w:val="20264ABE"/>
    <w:rsid w:val="2090287B"/>
    <w:rsid w:val="209371A1"/>
    <w:rsid w:val="20A32995"/>
    <w:rsid w:val="20CD4B72"/>
    <w:rsid w:val="20D65D44"/>
    <w:rsid w:val="21270774"/>
    <w:rsid w:val="219339A2"/>
    <w:rsid w:val="22552B73"/>
    <w:rsid w:val="22FC32E5"/>
    <w:rsid w:val="23076924"/>
    <w:rsid w:val="232F0909"/>
    <w:rsid w:val="237D4C9F"/>
    <w:rsid w:val="239B0E1A"/>
    <w:rsid w:val="23A7718E"/>
    <w:rsid w:val="23F54E2E"/>
    <w:rsid w:val="24284DA4"/>
    <w:rsid w:val="24934363"/>
    <w:rsid w:val="249E72AA"/>
    <w:rsid w:val="24DC6C83"/>
    <w:rsid w:val="2532395C"/>
    <w:rsid w:val="253C6E16"/>
    <w:rsid w:val="25AA5AFE"/>
    <w:rsid w:val="25DB26A8"/>
    <w:rsid w:val="26415CA9"/>
    <w:rsid w:val="26C41100"/>
    <w:rsid w:val="26D42FC1"/>
    <w:rsid w:val="26D52B4B"/>
    <w:rsid w:val="26FE397C"/>
    <w:rsid w:val="273E7286"/>
    <w:rsid w:val="27910EB2"/>
    <w:rsid w:val="27945FB5"/>
    <w:rsid w:val="27957DF9"/>
    <w:rsid w:val="27D879DC"/>
    <w:rsid w:val="28076883"/>
    <w:rsid w:val="28401DF5"/>
    <w:rsid w:val="28477476"/>
    <w:rsid w:val="28583480"/>
    <w:rsid w:val="28DC615D"/>
    <w:rsid w:val="29251FEE"/>
    <w:rsid w:val="293715E5"/>
    <w:rsid w:val="299157AC"/>
    <w:rsid w:val="299A0CE6"/>
    <w:rsid w:val="29AE668D"/>
    <w:rsid w:val="29E84620"/>
    <w:rsid w:val="2ABF1892"/>
    <w:rsid w:val="2AF74609"/>
    <w:rsid w:val="2AFB7AF8"/>
    <w:rsid w:val="2B0025D7"/>
    <w:rsid w:val="2B06694B"/>
    <w:rsid w:val="2B1B2A8A"/>
    <w:rsid w:val="2B3B5C4B"/>
    <w:rsid w:val="2B563C5F"/>
    <w:rsid w:val="2B5E72FD"/>
    <w:rsid w:val="2BCF1FA9"/>
    <w:rsid w:val="2BF37A45"/>
    <w:rsid w:val="2C030609"/>
    <w:rsid w:val="2C7005B7"/>
    <w:rsid w:val="2C8066BB"/>
    <w:rsid w:val="2CAE1BBE"/>
    <w:rsid w:val="2CF33E56"/>
    <w:rsid w:val="2D384C14"/>
    <w:rsid w:val="2DB755B9"/>
    <w:rsid w:val="2DDF6F52"/>
    <w:rsid w:val="2E254102"/>
    <w:rsid w:val="2E995A93"/>
    <w:rsid w:val="2EF166AB"/>
    <w:rsid w:val="2F054601"/>
    <w:rsid w:val="2F5666A1"/>
    <w:rsid w:val="2F567991"/>
    <w:rsid w:val="301C0101"/>
    <w:rsid w:val="30370D29"/>
    <w:rsid w:val="304A60A2"/>
    <w:rsid w:val="30D972B0"/>
    <w:rsid w:val="30DD3E27"/>
    <w:rsid w:val="30F304E8"/>
    <w:rsid w:val="316353E9"/>
    <w:rsid w:val="31792461"/>
    <w:rsid w:val="323E073B"/>
    <w:rsid w:val="32907C03"/>
    <w:rsid w:val="32C1089D"/>
    <w:rsid w:val="32D415D0"/>
    <w:rsid w:val="32D60DD5"/>
    <w:rsid w:val="331A7FAD"/>
    <w:rsid w:val="332B7152"/>
    <w:rsid w:val="33900270"/>
    <w:rsid w:val="3411656C"/>
    <w:rsid w:val="34C47D47"/>
    <w:rsid w:val="34E07852"/>
    <w:rsid w:val="34F54AEF"/>
    <w:rsid w:val="355418F6"/>
    <w:rsid w:val="356C24AC"/>
    <w:rsid w:val="35FE6182"/>
    <w:rsid w:val="36237179"/>
    <w:rsid w:val="364B3B31"/>
    <w:rsid w:val="36AA2AB4"/>
    <w:rsid w:val="36D87CBE"/>
    <w:rsid w:val="37150E80"/>
    <w:rsid w:val="373F6235"/>
    <w:rsid w:val="37616CE0"/>
    <w:rsid w:val="38006E2C"/>
    <w:rsid w:val="38255044"/>
    <w:rsid w:val="387D1659"/>
    <w:rsid w:val="38B64D01"/>
    <w:rsid w:val="38FD31B5"/>
    <w:rsid w:val="39561614"/>
    <w:rsid w:val="39F44B6A"/>
    <w:rsid w:val="3A0C4B9D"/>
    <w:rsid w:val="3A625490"/>
    <w:rsid w:val="3AA72E3D"/>
    <w:rsid w:val="3AB202B5"/>
    <w:rsid w:val="3ACB203E"/>
    <w:rsid w:val="3AE6031B"/>
    <w:rsid w:val="3B071567"/>
    <w:rsid w:val="3BB014AF"/>
    <w:rsid w:val="3BC82C9D"/>
    <w:rsid w:val="3BFC0E8F"/>
    <w:rsid w:val="3C7024C8"/>
    <w:rsid w:val="3CDE7845"/>
    <w:rsid w:val="3D0A1093"/>
    <w:rsid w:val="3D3103CE"/>
    <w:rsid w:val="3D7904A5"/>
    <w:rsid w:val="3D915310"/>
    <w:rsid w:val="3D980F2D"/>
    <w:rsid w:val="3DEF4C99"/>
    <w:rsid w:val="3E012496"/>
    <w:rsid w:val="3E137A73"/>
    <w:rsid w:val="3E2148E6"/>
    <w:rsid w:val="3F0D630B"/>
    <w:rsid w:val="3F2F6685"/>
    <w:rsid w:val="3F3917BB"/>
    <w:rsid w:val="3F487C50"/>
    <w:rsid w:val="3F7728BF"/>
    <w:rsid w:val="3FCC2AB9"/>
    <w:rsid w:val="3FE10559"/>
    <w:rsid w:val="401403EB"/>
    <w:rsid w:val="401D2E8B"/>
    <w:rsid w:val="40803608"/>
    <w:rsid w:val="40C40ACD"/>
    <w:rsid w:val="40F167F2"/>
    <w:rsid w:val="41A63644"/>
    <w:rsid w:val="422B40FE"/>
    <w:rsid w:val="422E677A"/>
    <w:rsid w:val="426923B8"/>
    <w:rsid w:val="427B58E9"/>
    <w:rsid w:val="428B3BBD"/>
    <w:rsid w:val="431F0BD8"/>
    <w:rsid w:val="432D2509"/>
    <w:rsid w:val="43A833B4"/>
    <w:rsid w:val="43AB62E8"/>
    <w:rsid w:val="43E34CE1"/>
    <w:rsid w:val="443E7C77"/>
    <w:rsid w:val="44A14810"/>
    <w:rsid w:val="44A761AF"/>
    <w:rsid w:val="44AB156F"/>
    <w:rsid w:val="44B738AE"/>
    <w:rsid w:val="44D55C01"/>
    <w:rsid w:val="44EA2A08"/>
    <w:rsid w:val="450C2893"/>
    <w:rsid w:val="454055F1"/>
    <w:rsid w:val="45575091"/>
    <w:rsid w:val="45BD2D4F"/>
    <w:rsid w:val="46076F15"/>
    <w:rsid w:val="46136706"/>
    <w:rsid w:val="4635213E"/>
    <w:rsid w:val="46386C71"/>
    <w:rsid w:val="464D2E28"/>
    <w:rsid w:val="46762FE6"/>
    <w:rsid w:val="467A50A4"/>
    <w:rsid w:val="474A4D0D"/>
    <w:rsid w:val="477A6E15"/>
    <w:rsid w:val="47812B4D"/>
    <w:rsid w:val="4795391B"/>
    <w:rsid w:val="47BD79FA"/>
    <w:rsid w:val="47C424AD"/>
    <w:rsid w:val="47EB0F4F"/>
    <w:rsid w:val="48260785"/>
    <w:rsid w:val="48452058"/>
    <w:rsid w:val="48482341"/>
    <w:rsid w:val="48741AB6"/>
    <w:rsid w:val="487A531F"/>
    <w:rsid w:val="48CF61DD"/>
    <w:rsid w:val="49034375"/>
    <w:rsid w:val="49504738"/>
    <w:rsid w:val="49B93268"/>
    <w:rsid w:val="49CA6FCA"/>
    <w:rsid w:val="49E357BC"/>
    <w:rsid w:val="4A4D2017"/>
    <w:rsid w:val="4A6A2502"/>
    <w:rsid w:val="4AC40AD3"/>
    <w:rsid w:val="4ADB2D06"/>
    <w:rsid w:val="4AE22C51"/>
    <w:rsid w:val="4AE33A6B"/>
    <w:rsid w:val="4B0709C0"/>
    <w:rsid w:val="4B186D55"/>
    <w:rsid w:val="4BA81188"/>
    <w:rsid w:val="4BEC6ECD"/>
    <w:rsid w:val="4BEE4B89"/>
    <w:rsid w:val="4BFB49C8"/>
    <w:rsid w:val="4C06511B"/>
    <w:rsid w:val="4C482735"/>
    <w:rsid w:val="4C7B030A"/>
    <w:rsid w:val="4D106251"/>
    <w:rsid w:val="4D1A06A3"/>
    <w:rsid w:val="4D3D1CC7"/>
    <w:rsid w:val="4D547088"/>
    <w:rsid w:val="4D5A6CCA"/>
    <w:rsid w:val="4DF777F6"/>
    <w:rsid w:val="4E4A5E33"/>
    <w:rsid w:val="4E5401B4"/>
    <w:rsid w:val="4E5B52BB"/>
    <w:rsid w:val="4E64658C"/>
    <w:rsid w:val="4E7A13B5"/>
    <w:rsid w:val="4EE63D45"/>
    <w:rsid w:val="4F771339"/>
    <w:rsid w:val="4FBD7FB6"/>
    <w:rsid w:val="4FC74BC1"/>
    <w:rsid w:val="505E1269"/>
    <w:rsid w:val="52140592"/>
    <w:rsid w:val="52542378"/>
    <w:rsid w:val="52726EA5"/>
    <w:rsid w:val="52A56E9D"/>
    <w:rsid w:val="52B560D7"/>
    <w:rsid w:val="52F8643B"/>
    <w:rsid w:val="52FA25D3"/>
    <w:rsid w:val="53243D0E"/>
    <w:rsid w:val="534A3B3F"/>
    <w:rsid w:val="534C5B09"/>
    <w:rsid w:val="53E753A4"/>
    <w:rsid w:val="53F266B1"/>
    <w:rsid w:val="543B5052"/>
    <w:rsid w:val="55983288"/>
    <w:rsid w:val="55CF657E"/>
    <w:rsid w:val="565847C5"/>
    <w:rsid w:val="56D27EBF"/>
    <w:rsid w:val="57546D71"/>
    <w:rsid w:val="578C0BCA"/>
    <w:rsid w:val="57996E43"/>
    <w:rsid w:val="579C1CF8"/>
    <w:rsid w:val="57A1650B"/>
    <w:rsid w:val="58212C0C"/>
    <w:rsid w:val="584C4482"/>
    <w:rsid w:val="587A6127"/>
    <w:rsid w:val="588764C1"/>
    <w:rsid w:val="58AC2BA6"/>
    <w:rsid w:val="58DB24F3"/>
    <w:rsid w:val="58DD3954"/>
    <w:rsid w:val="594D5FE7"/>
    <w:rsid w:val="5977271B"/>
    <w:rsid w:val="59776471"/>
    <w:rsid w:val="59E66037"/>
    <w:rsid w:val="59F821CD"/>
    <w:rsid w:val="5A1844DE"/>
    <w:rsid w:val="5A3A32F3"/>
    <w:rsid w:val="5A751DEA"/>
    <w:rsid w:val="5A7945F2"/>
    <w:rsid w:val="5AF42BC7"/>
    <w:rsid w:val="5B445B59"/>
    <w:rsid w:val="5B6A0607"/>
    <w:rsid w:val="5BA5225B"/>
    <w:rsid w:val="5BAB6E32"/>
    <w:rsid w:val="5BB6101F"/>
    <w:rsid w:val="5BB9417F"/>
    <w:rsid w:val="5BBE52D9"/>
    <w:rsid w:val="5BDE0E07"/>
    <w:rsid w:val="5BEA66F1"/>
    <w:rsid w:val="5C7560D1"/>
    <w:rsid w:val="5C8B5AE5"/>
    <w:rsid w:val="5CC64C21"/>
    <w:rsid w:val="5CE820B4"/>
    <w:rsid w:val="5CED233B"/>
    <w:rsid w:val="5DCA5663"/>
    <w:rsid w:val="5DD53161"/>
    <w:rsid w:val="5E36363E"/>
    <w:rsid w:val="5E761C8C"/>
    <w:rsid w:val="5E7B72A3"/>
    <w:rsid w:val="5F090D52"/>
    <w:rsid w:val="5F683E16"/>
    <w:rsid w:val="5F864151"/>
    <w:rsid w:val="5FB62C5A"/>
    <w:rsid w:val="60830691"/>
    <w:rsid w:val="60C233F4"/>
    <w:rsid w:val="60C940AB"/>
    <w:rsid w:val="60CA1398"/>
    <w:rsid w:val="60DC046D"/>
    <w:rsid w:val="60F11744"/>
    <w:rsid w:val="617C3473"/>
    <w:rsid w:val="617F5AC8"/>
    <w:rsid w:val="61A06617"/>
    <w:rsid w:val="61B067D3"/>
    <w:rsid w:val="61FB0E26"/>
    <w:rsid w:val="61FB5A58"/>
    <w:rsid w:val="62010C3C"/>
    <w:rsid w:val="62026DB6"/>
    <w:rsid w:val="622F6D22"/>
    <w:rsid w:val="6263759E"/>
    <w:rsid w:val="62944DD7"/>
    <w:rsid w:val="62AF2367"/>
    <w:rsid w:val="62B03982"/>
    <w:rsid w:val="631E2BFB"/>
    <w:rsid w:val="63216F52"/>
    <w:rsid w:val="63495BC1"/>
    <w:rsid w:val="63F66DCF"/>
    <w:rsid w:val="63F91396"/>
    <w:rsid w:val="64A07A63"/>
    <w:rsid w:val="64C34A6E"/>
    <w:rsid w:val="64C63BED"/>
    <w:rsid w:val="64D75346"/>
    <w:rsid w:val="652F562B"/>
    <w:rsid w:val="65585F5F"/>
    <w:rsid w:val="65815AE7"/>
    <w:rsid w:val="65AC465E"/>
    <w:rsid w:val="66141BF7"/>
    <w:rsid w:val="668A35C7"/>
    <w:rsid w:val="66B64315"/>
    <w:rsid w:val="66B83C92"/>
    <w:rsid w:val="67255754"/>
    <w:rsid w:val="673646AF"/>
    <w:rsid w:val="67390D68"/>
    <w:rsid w:val="674A2FE5"/>
    <w:rsid w:val="6753700F"/>
    <w:rsid w:val="67C20757"/>
    <w:rsid w:val="680D0401"/>
    <w:rsid w:val="68700601"/>
    <w:rsid w:val="68B01DB6"/>
    <w:rsid w:val="68BB7BDF"/>
    <w:rsid w:val="6A331379"/>
    <w:rsid w:val="6AD074BD"/>
    <w:rsid w:val="6AE368FC"/>
    <w:rsid w:val="6AE6481F"/>
    <w:rsid w:val="6B046820"/>
    <w:rsid w:val="6B0D214A"/>
    <w:rsid w:val="6BEE568F"/>
    <w:rsid w:val="6BF80845"/>
    <w:rsid w:val="6BFF5DA2"/>
    <w:rsid w:val="6C06171A"/>
    <w:rsid w:val="6C12675D"/>
    <w:rsid w:val="6C3118E9"/>
    <w:rsid w:val="6C4950D6"/>
    <w:rsid w:val="6CA276F8"/>
    <w:rsid w:val="6CC46801"/>
    <w:rsid w:val="6CDF30F3"/>
    <w:rsid w:val="6CEE385D"/>
    <w:rsid w:val="6D115973"/>
    <w:rsid w:val="6D367A39"/>
    <w:rsid w:val="6DAD325B"/>
    <w:rsid w:val="6DBF1CF0"/>
    <w:rsid w:val="6DC1541F"/>
    <w:rsid w:val="6E1A2739"/>
    <w:rsid w:val="6EC95E08"/>
    <w:rsid w:val="6ED547AD"/>
    <w:rsid w:val="6EF32E13"/>
    <w:rsid w:val="6F9A42FC"/>
    <w:rsid w:val="6FA843B1"/>
    <w:rsid w:val="6FBE16E5"/>
    <w:rsid w:val="6FEC4AAF"/>
    <w:rsid w:val="70335DB0"/>
    <w:rsid w:val="70575E63"/>
    <w:rsid w:val="706E4EB9"/>
    <w:rsid w:val="70707144"/>
    <w:rsid w:val="70B1214C"/>
    <w:rsid w:val="70B53EB6"/>
    <w:rsid w:val="70BD199D"/>
    <w:rsid w:val="70C90342"/>
    <w:rsid w:val="70F02C1A"/>
    <w:rsid w:val="70F50B2D"/>
    <w:rsid w:val="71635B99"/>
    <w:rsid w:val="717D3C49"/>
    <w:rsid w:val="71E22342"/>
    <w:rsid w:val="71F67E82"/>
    <w:rsid w:val="72113C2F"/>
    <w:rsid w:val="72B8066E"/>
    <w:rsid w:val="72EC2814"/>
    <w:rsid w:val="730128DB"/>
    <w:rsid w:val="73206D81"/>
    <w:rsid w:val="734E7A3A"/>
    <w:rsid w:val="73AB6BE3"/>
    <w:rsid w:val="743F1F6A"/>
    <w:rsid w:val="748B620C"/>
    <w:rsid w:val="7497311A"/>
    <w:rsid w:val="74B84955"/>
    <w:rsid w:val="74D5213B"/>
    <w:rsid w:val="74DD0860"/>
    <w:rsid w:val="75306BE1"/>
    <w:rsid w:val="755A442D"/>
    <w:rsid w:val="756F1859"/>
    <w:rsid w:val="759647A9"/>
    <w:rsid w:val="75EB18CD"/>
    <w:rsid w:val="768656B0"/>
    <w:rsid w:val="769428E7"/>
    <w:rsid w:val="76CA79D2"/>
    <w:rsid w:val="770A6C68"/>
    <w:rsid w:val="779C230C"/>
    <w:rsid w:val="77A411C1"/>
    <w:rsid w:val="77CE623E"/>
    <w:rsid w:val="77FD6451"/>
    <w:rsid w:val="781D20A0"/>
    <w:rsid w:val="783B4535"/>
    <w:rsid w:val="785E5813"/>
    <w:rsid w:val="78636666"/>
    <w:rsid w:val="788F3FCA"/>
    <w:rsid w:val="78A84CE1"/>
    <w:rsid w:val="78B2185A"/>
    <w:rsid w:val="792E135E"/>
    <w:rsid w:val="79B50F0A"/>
    <w:rsid w:val="79D17C84"/>
    <w:rsid w:val="7A19570D"/>
    <w:rsid w:val="7A1D5BCE"/>
    <w:rsid w:val="7A49752C"/>
    <w:rsid w:val="7AC84F24"/>
    <w:rsid w:val="7AFD5F7E"/>
    <w:rsid w:val="7BB43C02"/>
    <w:rsid w:val="7BDF338E"/>
    <w:rsid w:val="7BFC1F73"/>
    <w:rsid w:val="7C3A4D5B"/>
    <w:rsid w:val="7C87365F"/>
    <w:rsid w:val="7C8C3DED"/>
    <w:rsid w:val="7D071C7F"/>
    <w:rsid w:val="7D1C2D8E"/>
    <w:rsid w:val="7D561950"/>
    <w:rsid w:val="7D6106DC"/>
    <w:rsid w:val="7D653900"/>
    <w:rsid w:val="7E406E23"/>
    <w:rsid w:val="7E520349"/>
    <w:rsid w:val="7E8172F1"/>
    <w:rsid w:val="7ECC4792"/>
    <w:rsid w:val="7ECD2539"/>
    <w:rsid w:val="7F1F679B"/>
    <w:rsid w:val="7F4F6E83"/>
    <w:rsid w:val="7F646CEA"/>
    <w:rsid w:val="7F722846"/>
    <w:rsid w:val="7FFA7166"/>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semiHidden="0" w:name="heading 3"/>
    <w:lsdException w:qFormat="1" w:unhideWhenUsed="0" w:uiPriority="0"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pacing w:line="360" w:lineRule="auto"/>
      <w:jc w:val="both"/>
    </w:pPr>
    <w:rPr>
      <w:rFonts w:eastAsia="仿宋" w:asciiTheme="minorHAnsi" w:hAnsiTheme="minorHAnsi" w:cstheme="minorBidi"/>
      <w:kern w:val="2"/>
      <w:sz w:val="21"/>
      <w:szCs w:val="22"/>
      <w:lang w:val="en-US" w:eastAsia="zh-CN" w:bidi="ar-SA"/>
    </w:rPr>
  </w:style>
  <w:style w:type="paragraph" w:styleId="2">
    <w:name w:val="heading 1"/>
    <w:basedOn w:val="1"/>
    <w:next w:val="1"/>
    <w:link w:val="40"/>
    <w:autoRedefine/>
    <w:qFormat/>
    <w:uiPriority w:val="0"/>
    <w:pPr>
      <w:keepNext/>
      <w:keepLines/>
      <w:numPr>
        <w:ilvl w:val="0"/>
        <w:numId w:val="1"/>
      </w:numPr>
      <w:spacing w:before="200" w:after="100" w:line="578" w:lineRule="auto"/>
      <w:outlineLvl w:val="0"/>
    </w:pPr>
    <w:rPr>
      <w:rFonts w:ascii="Times New Roman" w:hAnsi="Times New Roman" w:cs="Times New Roman"/>
      <w:b/>
      <w:bCs/>
      <w:kern w:val="44"/>
      <w:sz w:val="28"/>
      <w:szCs w:val="44"/>
    </w:rPr>
  </w:style>
  <w:style w:type="paragraph" w:styleId="3">
    <w:name w:val="heading 2"/>
    <w:basedOn w:val="1"/>
    <w:next w:val="1"/>
    <w:link w:val="41"/>
    <w:autoRedefine/>
    <w:qFormat/>
    <w:uiPriority w:val="0"/>
    <w:pPr>
      <w:keepNext/>
      <w:keepLines/>
      <w:numPr>
        <w:ilvl w:val="1"/>
        <w:numId w:val="1"/>
      </w:numPr>
      <w:outlineLvl w:val="1"/>
    </w:pPr>
    <w:rPr>
      <w:rFonts w:ascii="仿宋" w:hAnsi="仿宋" w:cs="Times New Roman"/>
      <w:b/>
      <w:bCs/>
      <w:sz w:val="24"/>
      <w:szCs w:val="32"/>
    </w:rPr>
  </w:style>
  <w:style w:type="paragraph" w:styleId="4">
    <w:name w:val="heading 3"/>
    <w:basedOn w:val="1"/>
    <w:next w:val="1"/>
    <w:link w:val="45"/>
    <w:autoRedefine/>
    <w:unhideWhenUsed/>
    <w:qFormat/>
    <w:uiPriority w:val="9"/>
    <w:pPr>
      <w:keepNext/>
      <w:keepLines/>
      <w:numPr>
        <w:ilvl w:val="2"/>
        <w:numId w:val="1"/>
      </w:numPr>
      <w:outlineLvl w:val="2"/>
    </w:pPr>
    <w:rPr>
      <w:rFonts w:ascii="仿宋" w:hAnsi="仿宋"/>
      <w:b/>
      <w:bCs/>
      <w:sz w:val="24"/>
      <w:szCs w:val="32"/>
    </w:rPr>
  </w:style>
  <w:style w:type="paragraph" w:styleId="5">
    <w:name w:val="heading 4"/>
    <w:basedOn w:val="1"/>
    <w:next w:val="1"/>
    <w:link w:val="39"/>
    <w:autoRedefine/>
    <w:qFormat/>
    <w:uiPriority w:val="0"/>
    <w:pPr>
      <w:keepNext/>
      <w:keepLines/>
      <w:numPr>
        <w:ilvl w:val="3"/>
        <w:numId w:val="1"/>
      </w:numPr>
      <w:outlineLvl w:val="3"/>
    </w:pPr>
    <w:rPr>
      <w:rFonts w:ascii="仿宋" w:hAnsi="仿宋" w:cs="Times New Roman"/>
      <w:b/>
      <w:bCs/>
      <w:sz w:val="24"/>
      <w:szCs w:val="28"/>
    </w:rPr>
  </w:style>
  <w:style w:type="paragraph" w:styleId="6">
    <w:name w:val="heading 5"/>
    <w:basedOn w:val="1"/>
    <w:next w:val="1"/>
    <w:link w:val="46"/>
    <w:autoRedefine/>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58"/>
    <w:autoRedefine/>
    <w:semiHidden/>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29">
    <w:name w:val="Default Paragraph Font"/>
    <w:autoRedefine/>
    <w:semiHidden/>
    <w:unhideWhenUsed/>
    <w:qFormat/>
    <w:uiPriority w:val="1"/>
  </w:style>
  <w:style w:type="table" w:default="1" w:styleId="27">
    <w:name w:val="Normal Table"/>
    <w:autoRedefine/>
    <w:semiHidden/>
    <w:unhideWhenUsed/>
    <w:qFormat/>
    <w:uiPriority w:val="99"/>
    <w:tblPr>
      <w:tblCellMar>
        <w:top w:w="0" w:type="dxa"/>
        <w:left w:w="108" w:type="dxa"/>
        <w:bottom w:w="0" w:type="dxa"/>
        <w:right w:w="108" w:type="dxa"/>
      </w:tblCellMar>
    </w:tblPr>
  </w:style>
  <w:style w:type="paragraph" w:styleId="8">
    <w:name w:val="toc 7"/>
    <w:basedOn w:val="1"/>
    <w:next w:val="1"/>
    <w:autoRedefine/>
    <w:unhideWhenUsed/>
    <w:qFormat/>
    <w:uiPriority w:val="39"/>
    <w:pPr>
      <w:ind w:left="1260"/>
      <w:jc w:val="left"/>
    </w:pPr>
    <w:rPr>
      <w:rFonts w:cstheme="minorHAnsi"/>
      <w:sz w:val="18"/>
      <w:szCs w:val="18"/>
    </w:rPr>
  </w:style>
  <w:style w:type="paragraph" w:styleId="9">
    <w:name w:val="Document Map"/>
    <w:basedOn w:val="1"/>
    <w:link w:val="38"/>
    <w:autoRedefine/>
    <w:semiHidden/>
    <w:unhideWhenUsed/>
    <w:qFormat/>
    <w:uiPriority w:val="99"/>
    <w:rPr>
      <w:rFonts w:ascii="宋体" w:eastAsia="宋体"/>
      <w:sz w:val="18"/>
      <w:szCs w:val="18"/>
    </w:rPr>
  </w:style>
  <w:style w:type="paragraph" w:styleId="10">
    <w:name w:val="annotation text"/>
    <w:basedOn w:val="1"/>
    <w:link w:val="59"/>
    <w:autoRedefine/>
    <w:unhideWhenUsed/>
    <w:qFormat/>
    <w:uiPriority w:val="99"/>
    <w:pPr>
      <w:jc w:val="left"/>
    </w:pPr>
  </w:style>
  <w:style w:type="paragraph" w:styleId="11">
    <w:name w:val="toc 5"/>
    <w:basedOn w:val="1"/>
    <w:next w:val="1"/>
    <w:autoRedefine/>
    <w:unhideWhenUsed/>
    <w:qFormat/>
    <w:uiPriority w:val="39"/>
    <w:pPr>
      <w:ind w:left="840"/>
      <w:jc w:val="left"/>
    </w:pPr>
    <w:rPr>
      <w:rFonts w:cstheme="minorHAnsi"/>
      <w:sz w:val="18"/>
      <w:szCs w:val="18"/>
    </w:rPr>
  </w:style>
  <w:style w:type="paragraph" w:styleId="12">
    <w:name w:val="toc 3"/>
    <w:basedOn w:val="1"/>
    <w:next w:val="1"/>
    <w:autoRedefine/>
    <w:unhideWhenUsed/>
    <w:qFormat/>
    <w:uiPriority w:val="39"/>
    <w:pPr>
      <w:tabs>
        <w:tab w:val="left" w:pos="1260"/>
        <w:tab w:val="right" w:leader="dot" w:pos="8296"/>
      </w:tabs>
      <w:ind w:left="420" w:leftChars="200"/>
      <w:jc w:val="center"/>
    </w:pPr>
    <w:rPr>
      <w:rFonts w:ascii="仿宋" w:hAnsi="仿宋" w:cstheme="minorHAnsi"/>
      <w:iCs/>
      <w:sz w:val="20"/>
      <w:szCs w:val="20"/>
    </w:rPr>
  </w:style>
  <w:style w:type="paragraph" w:styleId="13">
    <w:name w:val="toc 8"/>
    <w:basedOn w:val="1"/>
    <w:next w:val="1"/>
    <w:autoRedefine/>
    <w:unhideWhenUsed/>
    <w:qFormat/>
    <w:uiPriority w:val="39"/>
    <w:pPr>
      <w:ind w:left="1470"/>
      <w:jc w:val="left"/>
    </w:pPr>
    <w:rPr>
      <w:rFonts w:cstheme="minorHAnsi"/>
      <w:sz w:val="18"/>
      <w:szCs w:val="18"/>
    </w:rPr>
  </w:style>
  <w:style w:type="paragraph" w:styleId="14">
    <w:name w:val="Balloon Text"/>
    <w:basedOn w:val="1"/>
    <w:link w:val="56"/>
    <w:autoRedefine/>
    <w:semiHidden/>
    <w:unhideWhenUsed/>
    <w:qFormat/>
    <w:uiPriority w:val="99"/>
    <w:pPr>
      <w:spacing w:line="240" w:lineRule="auto"/>
    </w:pPr>
    <w:rPr>
      <w:sz w:val="18"/>
      <w:szCs w:val="18"/>
    </w:rPr>
  </w:style>
  <w:style w:type="paragraph" w:styleId="15">
    <w:name w:val="footer"/>
    <w:basedOn w:val="1"/>
    <w:link w:val="36"/>
    <w:autoRedefine/>
    <w:unhideWhenUsed/>
    <w:qFormat/>
    <w:uiPriority w:val="99"/>
    <w:pPr>
      <w:tabs>
        <w:tab w:val="center" w:pos="4153"/>
        <w:tab w:val="right" w:pos="8306"/>
      </w:tabs>
      <w:snapToGrid w:val="0"/>
      <w:jc w:val="left"/>
    </w:pPr>
    <w:rPr>
      <w:sz w:val="18"/>
      <w:szCs w:val="18"/>
    </w:rPr>
  </w:style>
  <w:style w:type="paragraph" w:styleId="16">
    <w:name w:val="header"/>
    <w:basedOn w:val="1"/>
    <w:link w:val="35"/>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7">
    <w:name w:val="toc 1"/>
    <w:basedOn w:val="1"/>
    <w:next w:val="1"/>
    <w:autoRedefine/>
    <w:unhideWhenUsed/>
    <w:qFormat/>
    <w:uiPriority w:val="39"/>
    <w:pPr>
      <w:tabs>
        <w:tab w:val="left" w:pos="420"/>
        <w:tab w:val="left" w:pos="851"/>
        <w:tab w:val="right" w:leader="dot" w:pos="8296"/>
      </w:tabs>
      <w:spacing w:before="120" w:after="120"/>
      <w:ind w:firstLine="207"/>
      <w:jc w:val="center"/>
    </w:pPr>
    <w:rPr>
      <w:rFonts w:cstheme="minorHAnsi"/>
      <w:b/>
      <w:bCs/>
      <w:caps/>
      <w:sz w:val="20"/>
      <w:szCs w:val="20"/>
    </w:rPr>
  </w:style>
  <w:style w:type="paragraph" w:styleId="18">
    <w:name w:val="toc 4"/>
    <w:basedOn w:val="19"/>
    <w:next w:val="1"/>
    <w:autoRedefine/>
    <w:unhideWhenUsed/>
    <w:qFormat/>
    <w:uiPriority w:val="39"/>
    <w:pPr>
      <w:keepNext w:val="0"/>
      <w:keepLines w:val="0"/>
      <w:numPr>
        <w:ilvl w:val="0"/>
        <w:numId w:val="0"/>
      </w:numPr>
      <w:tabs>
        <w:tab w:val="left" w:pos="864"/>
        <w:tab w:val="left" w:pos="1470"/>
        <w:tab w:val="right" w:leader="dot" w:pos="8364"/>
      </w:tabs>
      <w:spacing w:line="240" w:lineRule="auto"/>
      <w:ind w:left="630"/>
      <w:jc w:val="center"/>
      <w:outlineLvl w:val="9"/>
    </w:pPr>
    <w:rPr>
      <w:rFonts w:asciiTheme="minorHAnsi" w:hAnsiTheme="minorHAnsi" w:eastAsiaTheme="minorEastAsia" w:cstheme="minorHAnsi"/>
      <w:b w:val="0"/>
      <w:bCs w:val="0"/>
      <w:sz w:val="18"/>
      <w:szCs w:val="18"/>
    </w:rPr>
  </w:style>
  <w:style w:type="paragraph" w:customStyle="1" w:styleId="19">
    <w:name w:val="标题4"/>
    <w:basedOn w:val="20"/>
    <w:link w:val="49"/>
    <w:autoRedefine/>
    <w:qFormat/>
    <w:uiPriority w:val="0"/>
    <w:pPr>
      <w:numPr>
        <w:numId w:val="2"/>
      </w:numPr>
      <w:tabs>
        <w:tab w:val="left" w:pos="864"/>
      </w:tabs>
    </w:pPr>
  </w:style>
  <w:style w:type="paragraph" w:customStyle="1" w:styleId="20">
    <w:name w:val="1.5.1.1"/>
    <w:basedOn w:val="5"/>
    <w:link w:val="47"/>
    <w:autoRedefine/>
    <w:qFormat/>
    <w:uiPriority w:val="0"/>
    <w:pPr>
      <w:numPr>
        <w:numId w:val="3"/>
      </w:numPr>
      <w:tabs>
        <w:tab w:val="left" w:pos="864"/>
      </w:tabs>
      <w:ind w:left="864" w:hanging="864"/>
    </w:pPr>
    <w:rPr>
      <w:szCs w:val="24"/>
    </w:rPr>
  </w:style>
  <w:style w:type="paragraph" w:styleId="21">
    <w:name w:val="footnote text"/>
    <w:basedOn w:val="1"/>
    <w:autoRedefine/>
    <w:semiHidden/>
    <w:unhideWhenUsed/>
    <w:qFormat/>
    <w:uiPriority w:val="99"/>
    <w:pPr>
      <w:snapToGrid w:val="0"/>
      <w:jc w:val="left"/>
    </w:pPr>
    <w:rPr>
      <w:sz w:val="18"/>
    </w:rPr>
  </w:style>
  <w:style w:type="paragraph" w:styleId="22">
    <w:name w:val="toc 6"/>
    <w:basedOn w:val="1"/>
    <w:next w:val="1"/>
    <w:autoRedefine/>
    <w:unhideWhenUsed/>
    <w:qFormat/>
    <w:uiPriority w:val="39"/>
    <w:pPr>
      <w:ind w:left="1050"/>
      <w:jc w:val="left"/>
    </w:pPr>
    <w:rPr>
      <w:rFonts w:cstheme="minorHAnsi"/>
      <w:sz w:val="18"/>
      <w:szCs w:val="18"/>
    </w:rPr>
  </w:style>
  <w:style w:type="paragraph" w:styleId="23">
    <w:name w:val="toc 2"/>
    <w:basedOn w:val="1"/>
    <w:next w:val="1"/>
    <w:autoRedefine/>
    <w:unhideWhenUsed/>
    <w:qFormat/>
    <w:uiPriority w:val="39"/>
    <w:pPr>
      <w:tabs>
        <w:tab w:val="left" w:pos="840"/>
        <w:tab w:val="right" w:leader="dot" w:pos="8296"/>
      </w:tabs>
      <w:ind w:left="210"/>
      <w:jc w:val="center"/>
    </w:pPr>
    <w:rPr>
      <w:rFonts w:cstheme="minorHAnsi"/>
      <w:smallCaps/>
      <w:sz w:val="20"/>
      <w:szCs w:val="20"/>
    </w:rPr>
  </w:style>
  <w:style w:type="paragraph" w:styleId="24">
    <w:name w:val="toc 9"/>
    <w:basedOn w:val="1"/>
    <w:next w:val="1"/>
    <w:autoRedefine/>
    <w:unhideWhenUsed/>
    <w:qFormat/>
    <w:uiPriority w:val="39"/>
    <w:pPr>
      <w:ind w:left="1680"/>
      <w:jc w:val="left"/>
    </w:pPr>
    <w:rPr>
      <w:rFonts w:cstheme="minorHAnsi"/>
      <w:sz w:val="18"/>
      <w:szCs w:val="18"/>
    </w:rPr>
  </w:style>
  <w:style w:type="paragraph" w:styleId="25">
    <w:name w:val="Normal (Web)"/>
    <w:basedOn w:val="1"/>
    <w:autoRedefine/>
    <w:unhideWhenUsed/>
    <w:qFormat/>
    <w:uiPriority w:val="99"/>
    <w:pPr>
      <w:widowControl/>
      <w:spacing w:before="100" w:beforeAutospacing="1" w:after="100" w:afterAutospacing="1" w:line="240" w:lineRule="auto"/>
      <w:jc w:val="left"/>
    </w:pPr>
    <w:rPr>
      <w:rFonts w:ascii="宋体" w:hAnsi="宋体" w:eastAsia="宋体" w:cs="宋体"/>
      <w:kern w:val="0"/>
      <w:sz w:val="24"/>
      <w:szCs w:val="24"/>
    </w:rPr>
  </w:style>
  <w:style w:type="paragraph" w:styleId="26">
    <w:name w:val="annotation subject"/>
    <w:basedOn w:val="10"/>
    <w:next w:val="10"/>
    <w:link w:val="60"/>
    <w:autoRedefine/>
    <w:semiHidden/>
    <w:unhideWhenUsed/>
    <w:qFormat/>
    <w:uiPriority w:val="99"/>
    <w:rPr>
      <w:b/>
      <w:bCs/>
    </w:rPr>
  </w:style>
  <w:style w:type="table" w:styleId="28">
    <w:name w:val="Table Grid"/>
    <w:basedOn w:val="27"/>
    <w:autoRedefine/>
    <w:qFormat/>
    <w:uiPriority w:val="39"/>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30">
    <w:name w:val="Strong"/>
    <w:basedOn w:val="29"/>
    <w:autoRedefine/>
    <w:qFormat/>
    <w:uiPriority w:val="22"/>
    <w:rPr>
      <w:b/>
      <w:bCs/>
    </w:rPr>
  </w:style>
  <w:style w:type="character" w:styleId="31">
    <w:name w:val="FollowedHyperlink"/>
    <w:basedOn w:val="29"/>
    <w:semiHidden/>
    <w:unhideWhenUsed/>
    <w:qFormat/>
    <w:uiPriority w:val="99"/>
    <w:rPr>
      <w:color w:val="800080"/>
      <w:u w:val="single"/>
    </w:rPr>
  </w:style>
  <w:style w:type="character" w:styleId="32">
    <w:name w:val="Hyperlink"/>
    <w:basedOn w:val="29"/>
    <w:autoRedefine/>
    <w:unhideWhenUsed/>
    <w:qFormat/>
    <w:uiPriority w:val="99"/>
    <w:rPr>
      <w:color w:val="0563C1" w:themeColor="hyperlink"/>
      <w:u w:val="single"/>
      <w14:textFill>
        <w14:solidFill>
          <w14:schemeClr w14:val="hlink"/>
        </w14:solidFill>
      </w14:textFill>
    </w:rPr>
  </w:style>
  <w:style w:type="character" w:styleId="33">
    <w:name w:val="annotation reference"/>
    <w:basedOn w:val="29"/>
    <w:autoRedefine/>
    <w:semiHidden/>
    <w:unhideWhenUsed/>
    <w:qFormat/>
    <w:uiPriority w:val="99"/>
    <w:rPr>
      <w:sz w:val="21"/>
      <w:szCs w:val="21"/>
    </w:rPr>
  </w:style>
  <w:style w:type="character" w:styleId="34">
    <w:name w:val="footnote reference"/>
    <w:basedOn w:val="29"/>
    <w:autoRedefine/>
    <w:semiHidden/>
    <w:unhideWhenUsed/>
    <w:qFormat/>
    <w:uiPriority w:val="99"/>
    <w:rPr>
      <w:vertAlign w:val="superscript"/>
    </w:rPr>
  </w:style>
  <w:style w:type="character" w:customStyle="1" w:styleId="35">
    <w:name w:val="页眉 字符"/>
    <w:basedOn w:val="29"/>
    <w:link w:val="16"/>
    <w:autoRedefine/>
    <w:qFormat/>
    <w:uiPriority w:val="99"/>
    <w:rPr>
      <w:sz w:val="18"/>
      <w:szCs w:val="18"/>
    </w:rPr>
  </w:style>
  <w:style w:type="character" w:customStyle="1" w:styleId="36">
    <w:name w:val="页脚 字符"/>
    <w:basedOn w:val="29"/>
    <w:link w:val="15"/>
    <w:autoRedefine/>
    <w:qFormat/>
    <w:uiPriority w:val="99"/>
    <w:rPr>
      <w:sz w:val="18"/>
      <w:szCs w:val="18"/>
    </w:rPr>
  </w:style>
  <w:style w:type="paragraph" w:styleId="37">
    <w:name w:val="List Paragraph"/>
    <w:basedOn w:val="1"/>
    <w:link w:val="57"/>
    <w:autoRedefine/>
    <w:qFormat/>
    <w:uiPriority w:val="34"/>
    <w:pPr>
      <w:ind w:firstLine="420" w:firstLineChars="200"/>
    </w:pPr>
  </w:style>
  <w:style w:type="character" w:customStyle="1" w:styleId="38">
    <w:name w:val="文档结构图 字符"/>
    <w:basedOn w:val="29"/>
    <w:link w:val="9"/>
    <w:autoRedefine/>
    <w:semiHidden/>
    <w:qFormat/>
    <w:uiPriority w:val="99"/>
    <w:rPr>
      <w:rFonts w:ascii="宋体" w:eastAsia="宋体"/>
      <w:sz w:val="18"/>
      <w:szCs w:val="18"/>
    </w:rPr>
  </w:style>
  <w:style w:type="character" w:customStyle="1" w:styleId="39">
    <w:name w:val="标题 4 字符"/>
    <w:basedOn w:val="29"/>
    <w:link w:val="5"/>
    <w:autoRedefine/>
    <w:qFormat/>
    <w:uiPriority w:val="0"/>
    <w:rPr>
      <w:rFonts w:ascii="仿宋" w:hAnsi="仿宋" w:eastAsia="仿宋" w:cs="Times New Roman"/>
      <w:b/>
      <w:bCs/>
      <w:sz w:val="24"/>
      <w:szCs w:val="28"/>
    </w:rPr>
  </w:style>
  <w:style w:type="character" w:customStyle="1" w:styleId="40">
    <w:name w:val="标题 1 字符"/>
    <w:basedOn w:val="29"/>
    <w:link w:val="2"/>
    <w:autoRedefine/>
    <w:qFormat/>
    <w:uiPriority w:val="0"/>
    <w:rPr>
      <w:rFonts w:ascii="Times New Roman" w:hAnsi="Times New Roman" w:eastAsia="仿宋" w:cs="Times New Roman"/>
      <w:b/>
      <w:bCs/>
      <w:kern w:val="44"/>
      <w:sz w:val="28"/>
      <w:szCs w:val="44"/>
    </w:rPr>
  </w:style>
  <w:style w:type="character" w:customStyle="1" w:styleId="41">
    <w:name w:val="标题 2 字符"/>
    <w:basedOn w:val="29"/>
    <w:link w:val="3"/>
    <w:autoRedefine/>
    <w:qFormat/>
    <w:uiPriority w:val="0"/>
    <w:rPr>
      <w:rFonts w:ascii="仿宋" w:hAnsi="仿宋" w:eastAsia="仿宋" w:cs="Times New Roman"/>
      <w:b/>
      <w:bCs/>
      <w:sz w:val="24"/>
      <w:szCs w:val="32"/>
    </w:rPr>
  </w:style>
  <w:style w:type="paragraph" w:customStyle="1" w:styleId="42">
    <w:name w:val="二级节标题"/>
    <w:next w:val="1"/>
    <w:autoRedefine/>
    <w:qFormat/>
    <w:uiPriority w:val="0"/>
    <w:pPr>
      <w:numPr>
        <w:ilvl w:val="2"/>
        <w:numId w:val="4"/>
      </w:numPr>
      <w:tabs>
        <w:tab w:val="left" w:pos="1050"/>
      </w:tabs>
      <w:spacing w:before="240" w:after="240" w:line="360" w:lineRule="auto"/>
      <w:outlineLvl w:val="2"/>
    </w:pPr>
    <w:rPr>
      <w:rFonts w:ascii="黑体" w:hAnsi="Arial" w:eastAsia="黑体" w:cs="Times New Roman"/>
      <w:b/>
      <w:sz w:val="28"/>
      <w:szCs w:val="30"/>
      <w:lang w:val="en-US" w:eastAsia="zh-CN" w:bidi="ar-SA"/>
    </w:rPr>
  </w:style>
  <w:style w:type="paragraph" w:customStyle="1" w:styleId="43">
    <w:name w:val="Table Heading"/>
    <w:basedOn w:val="44"/>
    <w:autoRedefine/>
    <w:qFormat/>
    <w:uiPriority w:val="0"/>
    <w:pPr>
      <w:spacing w:before="120" w:after="120"/>
    </w:pPr>
    <w:rPr>
      <w:b/>
    </w:rPr>
  </w:style>
  <w:style w:type="paragraph" w:customStyle="1" w:styleId="44">
    <w:name w:val="Table Text"/>
    <w:basedOn w:val="1"/>
    <w:autoRedefine/>
    <w:qFormat/>
    <w:uiPriority w:val="0"/>
    <w:pPr>
      <w:keepLines/>
      <w:widowControl/>
      <w:overflowPunct w:val="0"/>
      <w:autoSpaceDE w:val="0"/>
      <w:autoSpaceDN w:val="0"/>
      <w:adjustRightInd w:val="0"/>
      <w:jc w:val="left"/>
      <w:textAlignment w:val="baseline"/>
    </w:pPr>
    <w:rPr>
      <w:rFonts w:ascii="Book Antiqua" w:hAnsi="Book Antiqua" w:eastAsia="宋体" w:cs="Times New Roman"/>
      <w:kern w:val="0"/>
      <w:sz w:val="16"/>
      <w:szCs w:val="20"/>
    </w:rPr>
  </w:style>
  <w:style w:type="character" w:customStyle="1" w:styleId="45">
    <w:name w:val="标题 3 字符"/>
    <w:basedOn w:val="29"/>
    <w:link w:val="4"/>
    <w:autoRedefine/>
    <w:qFormat/>
    <w:uiPriority w:val="9"/>
    <w:rPr>
      <w:rFonts w:ascii="仿宋" w:hAnsi="仿宋" w:eastAsia="仿宋"/>
      <w:b/>
      <w:bCs/>
      <w:sz w:val="24"/>
      <w:szCs w:val="32"/>
    </w:rPr>
  </w:style>
  <w:style w:type="character" w:customStyle="1" w:styleId="46">
    <w:name w:val="标题 5 字符"/>
    <w:basedOn w:val="29"/>
    <w:link w:val="6"/>
    <w:autoRedefine/>
    <w:qFormat/>
    <w:uiPriority w:val="9"/>
    <w:rPr>
      <w:b/>
      <w:bCs/>
      <w:sz w:val="28"/>
      <w:szCs w:val="28"/>
    </w:rPr>
  </w:style>
  <w:style w:type="character" w:customStyle="1" w:styleId="47">
    <w:name w:val="1.5.1.1 Char"/>
    <w:basedOn w:val="39"/>
    <w:link w:val="20"/>
    <w:autoRedefine/>
    <w:qFormat/>
    <w:uiPriority w:val="0"/>
    <w:rPr>
      <w:rFonts w:ascii="仿宋" w:hAnsi="仿宋" w:eastAsia="仿宋" w:cs="Times New Roman"/>
      <w:sz w:val="24"/>
      <w:szCs w:val="24"/>
    </w:rPr>
  </w:style>
  <w:style w:type="paragraph" w:customStyle="1" w:styleId="48">
    <w:name w:val="样式1"/>
    <w:basedOn w:val="19"/>
    <w:link w:val="51"/>
    <w:autoRedefine/>
    <w:qFormat/>
    <w:uiPriority w:val="0"/>
    <w:pPr>
      <w:numPr>
        <w:ilvl w:val="0"/>
        <w:numId w:val="5"/>
      </w:numPr>
    </w:pPr>
  </w:style>
  <w:style w:type="character" w:customStyle="1" w:styleId="49">
    <w:name w:val="标题4 Char"/>
    <w:basedOn w:val="47"/>
    <w:link w:val="19"/>
    <w:autoRedefine/>
    <w:qFormat/>
    <w:uiPriority w:val="0"/>
    <w:rPr>
      <w:rFonts w:ascii="仿宋" w:hAnsi="仿宋" w:eastAsia="仿宋" w:cs="Times New Roman"/>
      <w:sz w:val="24"/>
      <w:szCs w:val="24"/>
    </w:rPr>
  </w:style>
  <w:style w:type="paragraph" w:customStyle="1" w:styleId="50">
    <w:name w:val="样式2"/>
    <w:basedOn w:val="19"/>
    <w:link w:val="52"/>
    <w:autoRedefine/>
    <w:qFormat/>
    <w:uiPriority w:val="0"/>
    <w:pPr>
      <w:numPr>
        <w:ilvl w:val="0"/>
        <w:numId w:val="6"/>
      </w:numPr>
    </w:pPr>
  </w:style>
  <w:style w:type="character" w:customStyle="1" w:styleId="51">
    <w:name w:val="样式1 Char"/>
    <w:basedOn w:val="49"/>
    <w:link w:val="48"/>
    <w:autoRedefine/>
    <w:qFormat/>
    <w:uiPriority w:val="0"/>
    <w:rPr>
      <w:rFonts w:ascii="仿宋" w:hAnsi="仿宋" w:eastAsia="仿宋" w:cs="Times New Roman"/>
      <w:sz w:val="24"/>
      <w:szCs w:val="24"/>
    </w:rPr>
  </w:style>
  <w:style w:type="character" w:customStyle="1" w:styleId="52">
    <w:name w:val="样式2 Char"/>
    <w:basedOn w:val="49"/>
    <w:link w:val="50"/>
    <w:autoRedefine/>
    <w:qFormat/>
    <w:uiPriority w:val="0"/>
    <w:rPr>
      <w:rFonts w:ascii="仿宋" w:hAnsi="仿宋" w:eastAsia="仿宋" w:cs="Times New Roman"/>
      <w:sz w:val="24"/>
      <w:szCs w:val="24"/>
    </w:rPr>
  </w:style>
  <w:style w:type="paragraph" w:customStyle="1" w:styleId="53">
    <w:name w:val="样式3"/>
    <w:basedOn w:val="50"/>
    <w:link w:val="54"/>
    <w:autoRedefine/>
    <w:qFormat/>
    <w:uiPriority w:val="0"/>
    <w:pPr>
      <w:numPr>
        <w:numId w:val="7"/>
      </w:numPr>
    </w:pPr>
  </w:style>
  <w:style w:type="character" w:customStyle="1" w:styleId="54">
    <w:name w:val="样式3 Char"/>
    <w:basedOn w:val="52"/>
    <w:link w:val="53"/>
    <w:autoRedefine/>
    <w:qFormat/>
    <w:uiPriority w:val="0"/>
    <w:rPr>
      <w:rFonts w:ascii="仿宋" w:hAnsi="仿宋" w:eastAsia="仿宋" w:cs="Times New Roman"/>
      <w:sz w:val="24"/>
      <w:szCs w:val="24"/>
    </w:rPr>
  </w:style>
  <w:style w:type="paragraph" w:customStyle="1" w:styleId="55">
    <w:name w:val="TOC 标题1"/>
    <w:basedOn w:val="2"/>
    <w:next w:val="1"/>
    <w:autoRedefine/>
    <w:unhideWhenUsed/>
    <w:qFormat/>
    <w:uiPriority w:val="39"/>
    <w:pPr>
      <w:widowControl/>
      <w:numPr>
        <w:numId w:val="0"/>
      </w:numPr>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56">
    <w:name w:val="批注框文本 字符"/>
    <w:basedOn w:val="29"/>
    <w:link w:val="14"/>
    <w:autoRedefine/>
    <w:semiHidden/>
    <w:qFormat/>
    <w:uiPriority w:val="99"/>
    <w:rPr>
      <w:rFonts w:eastAsia="仿宋"/>
      <w:sz w:val="18"/>
      <w:szCs w:val="18"/>
    </w:rPr>
  </w:style>
  <w:style w:type="character" w:customStyle="1" w:styleId="57">
    <w:name w:val="列表段落 字符"/>
    <w:basedOn w:val="29"/>
    <w:link w:val="37"/>
    <w:autoRedefine/>
    <w:qFormat/>
    <w:uiPriority w:val="34"/>
    <w:rPr>
      <w:rFonts w:eastAsia="仿宋"/>
    </w:rPr>
  </w:style>
  <w:style w:type="character" w:customStyle="1" w:styleId="58">
    <w:name w:val="标题 6 字符"/>
    <w:basedOn w:val="29"/>
    <w:link w:val="7"/>
    <w:autoRedefine/>
    <w:semiHidden/>
    <w:qFormat/>
    <w:uiPriority w:val="9"/>
    <w:rPr>
      <w:rFonts w:asciiTheme="majorHAnsi" w:hAnsiTheme="majorHAnsi" w:eastAsiaTheme="majorEastAsia" w:cstheme="majorBidi"/>
      <w:b/>
      <w:bCs/>
      <w:sz w:val="24"/>
      <w:szCs w:val="24"/>
    </w:rPr>
  </w:style>
  <w:style w:type="character" w:customStyle="1" w:styleId="59">
    <w:name w:val="批注文字 字符"/>
    <w:basedOn w:val="29"/>
    <w:link w:val="10"/>
    <w:autoRedefine/>
    <w:qFormat/>
    <w:uiPriority w:val="99"/>
    <w:rPr>
      <w:rFonts w:eastAsia="仿宋"/>
      <w:kern w:val="2"/>
      <w:sz w:val="21"/>
      <w:szCs w:val="22"/>
    </w:rPr>
  </w:style>
  <w:style w:type="character" w:customStyle="1" w:styleId="60">
    <w:name w:val="批注主题 字符"/>
    <w:basedOn w:val="59"/>
    <w:link w:val="26"/>
    <w:autoRedefine/>
    <w:semiHidden/>
    <w:qFormat/>
    <w:uiPriority w:val="99"/>
    <w:rPr>
      <w:rFonts w:eastAsia="仿宋"/>
      <w:b/>
      <w:bCs/>
      <w:kern w:val="2"/>
      <w:sz w:val="21"/>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1.bin"/><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6" Type="http://schemas.microsoft.com/office/2011/relationships/people" Target="people.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oleObject" Target="embeddings/oleObject10.bin"/><Relationship Id="rId30" Type="http://schemas.openxmlformats.org/officeDocument/2006/relationships/image" Target="media/image16.emf"/><Relationship Id="rId3" Type="http://schemas.openxmlformats.org/officeDocument/2006/relationships/footnotes" Target="footnotes.xml"/><Relationship Id="rId29" Type="http://schemas.openxmlformats.org/officeDocument/2006/relationships/oleObject" Target="embeddings/oleObject9.bin"/><Relationship Id="rId28" Type="http://schemas.openxmlformats.org/officeDocument/2006/relationships/image" Target="media/image15.emf"/><Relationship Id="rId27" Type="http://schemas.openxmlformats.org/officeDocument/2006/relationships/oleObject" Target="embeddings/oleObject8.bin"/><Relationship Id="rId26" Type="http://schemas.openxmlformats.org/officeDocument/2006/relationships/image" Target="media/image14.emf"/><Relationship Id="rId25" Type="http://schemas.openxmlformats.org/officeDocument/2006/relationships/oleObject" Target="embeddings/oleObject7.bin"/><Relationship Id="rId24" Type="http://schemas.openxmlformats.org/officeDocument/2006/relationships/image" Target="media/image13.emf"/><Relationship Id="rId23" Type="http://schemas.openxmlformats.org/officeDocument/2006/relationships/oleObject" Target="embeddings/oleObject6.bin"/><Relationship Id="rId22" Type="http://schemas.openxmlformats.org/officeDocument/2006/relationships/image" Target="media/image12.emf"/><Relationship Id="rId21" Type="http://schemas.openxmlformats.org/officeDocument/2006/relationships/oleObject" Target="embeddings/oleObject5.bin"/><Relationship Id="rId20" Type="http://schemas.openxmlformats.org/officeDocument/2006/relationships/image" Target="media/image11.emf"/><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10.emf"/><Relationship Id="rId17" Type="http://schemas.openxmlformats.org/officeDocument/2006/relationships/oleObject" Target="embeddings/oleObject3.bin"/><Relationship Id="rId16" Type="http://schemas.openxmlformats.org/officeDocument/2006/relationships/image" Target="media/image9.emf"/><Relationship Id="rId15" Type="http://schemas.openxmlformats.org/officeDocument/2006/relationships/oleObject" Target="embeddings/oleObject2.bin"/><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inbasis</Company>
  <Pages>20</Pages>
  <Words>851</Words>
  <Characters>1102</Characters>
  <Lines>212</Lines>
  <Paragraphs>59</Paragraphs>
  <TotalTime>36</TotalTime>
  <ScaleCrop>false</ScaleCrop>
  <LinksUpToDate>false</LinksUpToDate>
  <CharactersWithSpaces>1171</CharactersWithSpaces>
  <Application>WPS Office_7.2.2.8955_F1E327BC-269C-435d-A152-05C5408002CA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2023-03-09T18:10:00Z</dcterms:created>
  <dc:creator>inbasis</dc:creator>
  <cp:lastModifiedBy>WM</cp:lastModifiedBy>
  <cp:lastPrinted>2019-03-26T17:57:00Z</cp:lastPrinted>
  <dcterms:modified xsi:type="dcterms:W3CDTF">2025-03-27T17:20:16Z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2052-7.2.2.8955</vt:lpwstr>
  </property>
  <property fmtid="{D5CDD505-2E9C-101B-9397-08002B2CF9AE}" pid="3" name="ICV">
    <vt:lpwstr>5317D14D31D7A5342A12E56765D36869_43</vt:lpwstr>
  </property>
  <property fmtid="{D5CDD505-2E9C-101B-9397-08002B2CF9AE}" pid="4" name="KSOTemplateDocerSaveRecord">
    <vt:lpwstr>eyJoZGlkIjoiZDlkZjI1MWVlNmY4ZjkwZjhkZmM2Y2ZiZDJjMzVkODgiLCJ1c2VySWQiOiIzMDc0MjYyOTYifQ==</vt:lpwstr>
  </property>
</Properties>
</file>